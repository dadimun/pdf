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278B55" w14:textId="35F00F0D" w:rsidR="00C27BAC" w:rsidRPr="0022254D" w:rsidRDefault="00C27BAC" w:rsidP="00663445">
      <w:pPr>
        <w:spacing w:line="360" w:lineRule="auto"/>
        <w:outlineLvl w:val="0"/>
        <w:rPr>
          <w:sz w:val="26"/>
          <w:lang w:eastAsia="ko-KR"/>
        </w:rPr>
      </w:pPr>
      <w:r w:rsidRPr="0022254D">
        <w:rPr>
          <w:b/>
          <w:sz w:val="26"/>
        </w:rPr>
        <w:t>Forum:</w:t>
      </w:r>
      <w:r w:rsidRPr="0022254D">
        <w:rPr>
          <w:b/>
          <w:sz w:val="26"/>
        </w:rPr>
        <w:tab/>
      </w:r>
      <w:r w:rsidR="00A2638D">
        <w:rPr>
          <w:sz w:val="26"/>
          <w:lang w:eastAsia="ko-KR"/>
        </w:rPr>
        <w:t>Disarmament Com</w:t>
      </w:r>
      <w:r w:rsidR="003D06BA">
        <w:rPr>
          <w:sz w:val="26"/>
          <w:lang w:eastAsia="ko-KR"/>
        </w:rPr>
        <w:t>mission</w:t>
      </w:r>
    </w:p>
    <w:p w14:paraId="141947A0" w14:textId="77777777" w:rsidR="00C27BAC" w:rsidRPr="0022254D" w:rsidRDefault="00C27BAC" w:rsidP="00AC5E34">
      <w:pPr>
        <w:spacing w:line="360" w:lineRule="auto"/>
        <w:ind w:left="2160" w:hanging="2160"/>
        <w:rPr>
          <w:sz w:val="26"/>
          <w:lang w:eastAsia="ko-KR"/>
        </w:rPr>
      </w:pPr>
      <w:r w:rsidRPr="0022254D">
        <w:rPr>
          <w:b/>
          <w:sz w:val="26"/>
        </w:rPr>
        <w:t>Issue:</w:t>
      </w:r>
      <w:r w:rsidRPr="0022254D">
        <w:rPr>
          <w:b/>
          <w:sz w:val="26"/>
        </w:rPr>
        <w:tab/>
      </w:r>
      <w:r w:rsidR="003D06BA">
        <w:rPr>
          <w:sz w:val="26"/>
          <w:lang w:eastAsia="ko-KR"/>
        </w:rPr>
        <w:t>Addressing Piracy in Somalia</w:t>
      </w:r>
    </w:p>
    <w:p w14:paraId="28DD6F76" w14:textId="77777777" w:rsidR="003D06BA" w:rsidRDefault="00C27BAC" w:rsidP="00AC5E34">
      <w:pPr>
        <w:spacing w:line="360" w:lineRule="auto"/>
        <w:ind w:left="2160" w:hanging="2160"/>
        <w:rPr>
          <w:sz w:val="26"/>
        </w:rPr>
      </w:pPr>
      <w:r w:rsidRPr="0022254D">
        <w:rPr>
          <w:b/>
          <w:sz w:val="26"/>
        </w:rPr>
        <w:t>Student Officer:</w:t>
      </w:r>
      <w:r w:rsidRPr="0022254D">
        <w:rPr>
          <w:sz w:val="26"/>
        </w:rPr>
        <w:tab/>
      </w:r>
      <w:r w:rsidR="003D06BA">
        <w:rPr>
          <w:sz w:val="26"/>
        </w:rPr>
        <w:t>Sharanya Trivedi</w:t>
      </w:r>
    </w:p>
    <w:p w14:paraId="5209CD65" w14:textId="77777777" w:rsidR="00C27BAC" w:rsidRPr="0022254D" w:rsidRDefault="00C27BAC" w:rsidP="00AC5E34">
      <w:pPr>
        <w:spacing w:line="360" w:lineRule="auto"/>
        <w:ind w:left="2160" w:hanging="2160"/>
        <w:rPr>
          <w:sz w:val="26"/>
          <w:lang w:eastAsia="ko-KR"/>
        </w:rPr>
      </w:pPr>
      <w:r w:rsidRPr="0022254D">
        <w:rPr>
          <w:b/>
          <w:sz w:val="26"/>
        </w:rPr>
        <w:t>Position:</w:t>
      </w:r>
      <w:r w:rsidRPr="0022254D">
        <w:rPr>
          <w:b/>
          <w:sz w:val="26"/>
        </w:rPr>
        <w:tab/>
      </w:r>
      <w:r w:rsidR="005C70A8" w:rsidRPr="0022254D">
        <w:rPr>
          <w:sz w:val="26"/>
        </w:rPr>
        <w:t>Chair of</w:t>
      </w:r>
      <w:r w:rsidR="004B4573">
        <w:rPr>
          <w:sz w:val="26"/>
        </w:rPr>
        <w:t xml:space="preserve"> Disarmament Commission</w:t>
      </w:r>
    </w:p>
    <w:p w14:paraId="5D197920" w14:textId="77777777" w:rsidR="00C27BAC" w:rsidRPr="0022254D" w:rsidRDefault="00A178A0" w:rsidP="00AC5E34">
      <w:pPr>
        <w:spacing w:line="360" w:lineRule="auto"/>
        <w:rPr>
          <w:rFonts w:cs="Arial"/>
          <w:b/>
          <w:color w:val="000000"/>
          <w:sz w:val="36"/>
          <w:szCs w:val="36"/>
        </w:rPr>
      </w:pPr>
      <w:r>
        <w:rPr>
          <w:noProof/>
        </w:rPr>
        <mc:AlternateContent>
          <mc:Choice Requires="wps">
            <w:drawing>
              <wp:anchor distT="4294967295" distB="4294967295" distL="114300" distR="114300" simplePos="0" relativeHeight="251657728" behindDoc="0" locked="0" layoutInCell="1" allowOverlap="1" wp14:anchorId="54575F6C" wp14:editId="36F49644">
                <wp:simplePos x="0" y="0"/>
                <wp:positionH relativeFrom="column">
                  <wp:posOffset>-85725</wp:posOffset>
                </wp:positionH>
                <wp:positionV relativeFrom="paragraph">
                  <wp:posOffset>153034</wp:posOffset>
                </wp:positionV>
                <wp:extent cx="6642100" cy="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2100" cy="0"/>
                        </a:xfrm>
                        <a:prstGeom prst="straightConnector1">
                          <a:avLst/>
                        </a:prstGeom>
                        <a:noFill/>
                        <a:ln w="12700">
                          <a:solidFill>
                            <a:srgbClr val="000000"/>
                          </a:solidFill>
                          <a:round/>
                          <a:headEnd/>
                          <a:tailEnd/>
                        </a:ln>
                        <a:effectLst/>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a:noFill/>
                            </a14:hiddenFill>
                          </a:ext>
                          <a:ext uri="{AF507438-7753-43e0-B8FC-AC1667EBCBE1}">
                            <a14:hiddenEffects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a:effectLst>
                                <a:outerShdw blurRad="63500" dist="29783" dir="3885598"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42533F40" id="_x0000_t32" coordsize="21600,21600" o:spt="32" o:oned="t" path="m0,0l21600,21600e" filled="f">
                <v:path arrowok="t" fillok="f" o:connecttype="none"/>
                <o:lock v:ext="edit" shapetype="t"/>
              </v:shapetype>
              <v:shape id="AutoShape 2" o:spid="_x0000_s1026" type="#_x0000_t32" style="position:absolute;margin-left:-6.75pt;margin-top:12.05pt;width:523pt;height:0;z-index:25165772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" strokeweight="1pt"/>
            </w:pict>
          </mc:Fallback>
        </mc:AlternateContent>
      </w:r>
    </w:p>
    <w:p w14:paraId="3548ADDF" w14:textId="77777777" w:rsidR="00C27BAC" w:rsidRDefault="00C27BAC" w:rsidP="00AC5E34">
      <w:pPr>
        <w:pStyle w:val="SectionTitle"/>
        <w:rPr>
          <w:rFonts w:ascii="Times New Roman" w:hAnsi="Times New Roman"/>
          <w:color w:val="0070C0"/>
        </w:rPr>
      </w:pPr>
      <w:r w:rsidRPr="0022254D">
        <w:rPr>
          <w:rFonts w:ascii="Times New Roman" w:hAnsi="Times New Roman"/>
          <w:color w:val="0070C0"/>
        </w:rPr>
        <w:t>Introduction</w:t>
      </w:r>
    </w:p>
    <w:p w14:paraId="40431768" w14:textId="1DD630AC" w:rsidR="00640177" w:rsidRPr="00A02940" w:rsidRDefault="00E50A54" w:rsidP="005840D5">
      <w:pPr>
        <w:spacing w:line="360" w:lineRule="auto"/>
        <w:ind w:firstLine="720"/>
        <w:rPr>
          <w:rFonts w:eastAsia="Times New Roman"/>
          <w:color w:val="000000"/>
          <w:shd w:val="clear" w:color="auto" w:fill="FFFFFF"/>
        </w:rPr>
      </w:pPr>
      <w:r w:rsidRPr="00E50A54">
        <w:rPr>
          <w:rFonts w:eastAsia="Times New Roman"/>
        </w:rPr>
        <w:t>Somalia is</w:t>
      </w:r>
      <w:r>
        <w:rPr>
          <w:rFonts w:eastAsia="Times New Roman"/>
        </w:rPr>
        <w:t xml:space="preserve"> a country located in </w:t>
      </w:r>
      <w:r w:rsidR="00063376">
        <w:rPr>
          <w:rFonts w:eastAsia="Times New Roman"/>
        </w:rPr>
        <w:t>the Horn of Africa and a former colony of Germany, Britain and Italy</w:t>
      </w:r>
      <w:r w:rsidR="00D60776">
        <w:rPr>
          <w:rFonts w:eastAsia="Times New Roman"/>
        </w:rPr>
        <w:t>.</w:t>
      </w:r>
      <w:r w:rsidR="00063376">
        <w:rPr>
          <w:rFonts w:eastAsia="Times New Roman"/>
        </w:rPr>
        <w:t xml:space="preserve"> </w:t>
      </w:r>
      <w:r w:rsidR="00D60776">
        <w:rPr>
          <w:rFonts w:eastAsia="Times New Roman"/>
        </w:rPr>
        <w:t>It</w:t>
      </w:r>
      <w:r w:rsidR="00D60776" w:rsidRPr="00E50A54">
        <w:rPr>
          <w:rFonts w:eastAsia="Times New Roman"/>
        </w:rPr>
        <w:t xml:space="preserve"> </w:t>
      </w:r>
      <w:r w:rsidRPr="00E50A54">
        <w:rPr>
          <w:rFonts w:eastAsia="Times New Roman"/>
        </w:rPr>
        <w:t xml:space="preserve">gained its independence in 1960. </w:t>
      </w:r>
      <w:r w:rsidR="00AE639A">
        <w:rPr>
          <w:rFonts w:eastAsia="Times New Roman"/>
        </w:rPr>
        <w:t xml:space="preserve">In 1969, President </w:t>
      </w:r>
      <w:proofErr w:type="spellStart"/>
      <w:r w:rsidR="00AE639A">
        <w:rPr>
          <w:rFonts w:eastAsia="Times New Roman"/>
        </w:rPr>
        <w:t>Abdirashid</w:t>
      </w:r>
      <w:proofErr w:type="spellEnd"/>
      <w:r w:rsidR="00AE639A">
        <w:rPr>
          <w:rFonts w:eastAsia="Times New Roman"/>
        </w:rPr>
        <w:t xml:space="preserve"> Ali </w:t>
      </w:r>
      <w:proofErr w:type="spellStart"/>
      <w:r w:rsidR="00AE639A">
        <w:rPr>
          <w:rFonts w:eastAsia="Times New Roman"/>
        </w:rPr>
        <w:t>Shermarke</w:t>
      </w:r>
      <w:proofErr w:type="spellEnd"/>
      <w:r w:rsidR="00AE639A">
        <w:rPr>
          <w:rFonts w:eastAsia="Times New Roman"/>
        </w:rPr>
        <w:t xml:space="preserve"> was assassinated. H</w:t>
      </w:r>
      <w:r w:rsidR="00AE639A" w:rsidRPr="00A02940">
        <w:rPr>
          <w:rFonts w:eastAsia="Times New Roman"/>
          <w:color w:val="000000"/>
          <w:shd w:val="clear" w:color="auto" w:fill="FFFFFF"/>
        </w:rPr>
        <w:t xml:space="preserve">is assassination was </w:t>
      </w:r>
      <w:r w:rsidR="006B7A92">
        <w:rPr>
          <w:rFonts w:eastAsia="Times New Roman"/>
          <w:color w:val="000000"/>
          <w:shd w:val="clear" w:color="auto" w:fill="FFFFFF"/>
        </w:rPr>
        <w:t>soon</w:t>
      </w:r>
      <w:r w:rsidR="00AE639A" w:rsidRPr="00A02940">
        <w:rPr>
          <w:rFonts w:eastAsia="Times New Roman"/>
          <w:color w:val="000000"/>
          <w:shd w:val="clear" w:color="auto" w:fill="FFFFFF"/>
        </w:rPr>
        <w:t xml:space="preserve"> followed by a military coup d’état on 21 October 1969. </w:t>
      </w:r>
    </w:p>
    <w:p w14:paraId="68E5D0FD" w14:textId="77777777" w:rsidR="00640177" w:rsidRPr="00A02940" w:rsidRDefault="00A178A0" w:rsidP="00AC5E34">
      <w:pPr>
        <w:spacing w:line="360" w:lineRule="auto"/>
        <w:rPr>
          <w:rFonts w:eastAsia="Times New Roman"/>
          <w:color w:val="000000"/>
          <w:shd w:val="clear" w:color="auto" w:fill="FFFFFF"/>
        </w:rPr>
      </w:pPr>
      <w:r>
        <w:rPr>
          <w:noProof/>
        </w:rPr>
        <w:drawing>
          <wp:anchor distT="0" distB="0" distL="114300" distR="114300" simplePos="0" relativeHeight="251659776" behindDoc="0" locked="0" layoutInCell="1" allowOverlap="1" wp14:anchorId="2C9208A3" wp14:editId="79620F35">
            <wp:simplePos x="0" y="0"/>
            <wp:positionH relativeFrom="column">
              <wp:posOffset>4540250</wp:posOffset>
            </wp:positionH>
            <wp:positionV relativeFrom="paragraph">
              <wp:posOffset>171450</wp:posOffset>
            </wp:positionV>
            <wp:extent cx="2011680" cy="1870075"/>
            <wp:effectExtent l="0" t="0" r="0" b="9525"/>
            <wp:wrapTight wrapText="bothSides">
              <wp:wrapPolygon edited="0">
                <wp:start x="0" y="0"/>
                <wp:lineTo x="0" y="21417"/>
                <wp:lineTo x="21273" y="21417"/>
                <wp:lineTo x="21273" y="0"/>
                <wp:lineTo x="0" y="0"/>
              </wp:wrapPolygon>
            </wp:wrapTight>
            <wp:docPr id="6" name="Picture 6" descr="../Desktop/_107733795_soma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_107733795_somali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1680" cy="1870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8F5C71" w14:textId="181CE9FA" w:rsidR="00640177" w:rsidRPr="00A02940" w:rsidRDefault="00E50A54" w:rsidP="005840D5">
      <w:pPr>
        <w:spacing w:line="360" w:lineRule="auto"/>
        <w:ind w:firstLine="720"/>
        <w:rPr>
          <w:rFonts w:eastAsia="Times New Roman"/>
          <w:color w:val="000000"/>
          <w:shd w:val="clear" w:color="auto" w:fill="FFFFFF"/>
        </w:rPr>
      </w:pPr>
      <w:r w:rsidRPr="00E50A54">
        <w:rPr>
          <w:rFonts w:eastAsia="Times New Roman"/>
        </w:rPr>
        <w:t>Some years after th</w:t>
      </w:r>
      <w:r w:rsidR="00AE639A">
        <w:rPr>
          <w:rFonts w:eastAsia="Times New Roman"/>
        </w:rPr>
        <w:t>e coup, a civil war broke out, which caused the situa</w:t>
      </w:r>
      <w:r w:rsidR="00134BA8">
        <w:rPr>
          <w:rFonts w:eastAsia="Times New Roman"/>
        </w:rPr>
        <w:t>tion in Somalia to</w:t>
      </w:r>
      <w:r w:rsidR="00AE639A">
        <w:rPr>
          <w:rFonts w:eastAsia="Times New Roman"/>
        </w:rPr>
        <w:t xml:space="preserve"> worsen</w:t>
      </w:r>
      <w:r w:rsidR="00134BA8">
        <w:rPr>
          <w:rFonts w:eastAsia="Times New Roman"/>
        </w:rPr>
        <w:t xml:space="preserve"> considerably</w:t>
      </w:r>
      <w:r w:rsidR="00AE639A">
        <w:rPr>
          <w:rFonts w:eastAsia="Times New Roman"/>
        </w:rPr>
        <w:t xml:space="preserve">. </w:t>
      </w:r>
      <w:r w:rsidR="00AE639A" w:rsidRPr="00A02940">
        <w:rPr>
          <w:rFonts w:eastAsia="Times New Roman"/>
          <w:color w:val="000000"/>
          <w:shd w:val="clear" w:color="auto" w:fill="FFFFFF"/>
        </w:rPr>
        <w:t xml:space="preserve">A result of the collapse of governmental authority that accompanied the civil war was the </w:t>
      </w:r>
      <w:r w:rsidR="005518AF" w:rsidRPr="00A02940">
        <w:rPr>
          <w:rFonts w:eastAsia="Times New Roman"/>
          <w:color w:val="000000"/>
          <w:shd w:val="clear" w:color="auto" w:fill="FFFFFF"/>
        </w:rPr>
        <w:t>rise</w:t>
      </w:r>
      <w:r w:rsidR="00AE639A" w:rsidRPr="00A02940">
        <w:rPr>
          <w:rFonts w:eastAsia="Times New Roman"/>
          <w:color w:val="000000"/>
          <w:shd w:val="clear" w:color="auto" w:fill="FFFFFF"/>
        </w:rPr>
        <w:t xml:space="preserve"> of </w:t>
      </w:r>
      <w:r w:rsidR="00134BA8">
        <w:rPr>
          <w:rFonts w:eastAsia="Times New Roman"/>
          <w:color w:val="000000"/>
          <w:shd w:val="clear" w:color="auto" w:fill="FFFFFF"/>
        </w:rPr>
        <w:t xml:space="preserve">maritime terrorism and </w:t>
      </w:r>
      <w:r w:rsidR="001A43F1">
        <w:rPr>
          <w:rFonts w:eastAsia="Times New Roman"/>
          <w:color w:val="000000"/>
          <w:shd w:val="clear" w:color="auto" w:fill="FFFFFF"/>
        </w:rPr>
        <w:t>piracy in the unprotecte</w:t>
      </w:r>
      <w:r w:rsidR="00AE639A" w:rsidRPr="00A02940">
        <w:rPr>
          <w:rFonts w:eastAsia="Times New Roman"/>
          <w:color w:val="000000"/>
          <w:shd w:val="clear" w:color="auto" w:fill="FFFFFF"/>
        </w:rPr>
        <w:t xml:space="preserve">d Indian Ocean waters </w:t>
      </w:r>
      <w:r w:rsidR="00134BA8">
        <w:rPr>
          <w:rFonts w:eastAsia="Times New Roman"/>
          <w:color w:val="000000"/>
          <w:shd w:val="clear" w:color="auto" w:fill="FFFFFF"/>
        </w:rPr>
        <w:t>off of the coast of Somalia. This</w:t>
      </w:r>
      <w:r w:rsidR="00AE639A" w:rsidRPr="00A02940">
        <w:rPr>
          <w:rFonts w:eastAsia="Times New Roman"/>
          <w:color w:val="000000"/>
          <w:shd w:val="clear" w:color="auto" w:fill="FFFFFF"/>
        </w:rPr>
        <w:t xml:space="preserve"> </w:t>
      </w:r>
      <w:r w:rsidR="00134BA8" w:rsidRPr="00A02940">
        <w:rPr>
          <w:rFonts w:eastAsia="Times New Roman"/>
          <w:color w:val="000000"/>
          <w:shd w:val="clear" w:color="auto" w:fill="FFFFFF"/>
        </w:rPr>
        <w:t>occurrence</w:t>
      </w:r>
      <w:r w:rsidR="00AE639A" w:rsidRPr="00A02940">
        <w:rPr>
          <w:rFonts w:eastAsia="Times New Roman"/>
          <w:color w:val="000000"/>
          <w:shd w:val="clear" w:color="auto" w:fill="FFFFFF"/>
        </w:rPr>
        <w:t xml:space="preserve"> partly arose as an attempt by local fishermen to protect their livelihood </w:t>
      </w:r>
      <w:r w:rsidR="001A43F1">
        <w:rPr>
          <w:rFonts w:eastAsia="Times New Roman"/>
          <w:color w:val="000000"/>
          <w:shd w:val="clear" w:color="auto" w:fill="FFFFFF"/>
        </w:rPr>
        <w:t xml:space="preserve">and income </w:t>
      </w:r>
      <w:r w:rsidR="00AE639A" w:rsidRPr="00A02940">
        <w:rPr>
          <w:rFonts w:eastAsia="Times New Roman"/>
          <w:color w:val="000000"/>
          <w:shd w:val="clear" w:color="auto" w:fill="FFFFFF"/>
        </w:rPr>
        <w:t>from illegal fishing by foreigners.</w:t>
      </w:r>
    </w:p>
    <w:p w14:paraId="3DDA2F6C" w14:textId="424906D6" w:rsidR="00640177" w:rsidRPr="00A02940" w:rsidRDefault="00663445" w:rsidP="00AC5E34">
      <w:pPr>
        <w:spacing w:line="360" w:lineRule="auto"/>
        <w:rPr>
          <w:rFonts w:eastAsia="Times New Roman"/>
          <w:color w:val="000000"/>
          <w:shd w:val="clear" w:color="auto" w:fill="FFFFFF"/>
        </w:rPr>
      </w:pPr>
      <w:r>
        <w:rPr>
          <w:rFonts w:eastAsia="Times New Roman"/>
          <w:noProof/>
          <w:color w:val="000000"/>
        </w:rPr>
        <mc:AlternateContent>
          <mc:Choice Requires="wps">
            <w:drawing>
              <wp:anchor distT="0" distB="0" distL="114300" distR="114300" simplePos="0" relativeHeight="251660800" behindDoc="0" locked="0" layoutInCell="1" allowOverlap="1" wp14:anchorId="0E966B8D" wp14:editId="7E721198">
                <wp:simplePos x="0" y="0"/>
                <wp:positionH relativeFrom="column">
                  <wp:posOffset>4311015</wp:posOffset>
                </wp:positionH>
                <wp:positionV relativeFrom="paragraph">
                  <wp:posOffset>9253</wp:posOffset>
                </wp:positionV>
                <wp:extent cx="2407285" cy="23114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40728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AB3EED" w14:textId="02D695B0" w:rsidR="00254D9E" w:rsidRPr="0022254D" w:rsidRDefault="00254D9E" w:rsidP="00A178A0">
                            <w:pPr>
                              <w:pStyle w:val="SectionTitle"/>
                              <w:jc w:val="both"/>
                              <w:rPr>
                                <w:rFonts w:ascii="Times New Roman" w:hAnsi="Times New Roman" w:cs="Arial"/>
                                <w:i/>
                                <w:color w:val="auto"/>
                                <w:sz w:val="18"/>
                                <w:lang w:eastAsia="ko-KR"/>
                              </w:rPr>
                            </w:pPr>
                            <w:r>
                              <w:rPr>
                                <w:rFonts w:ascii="Times New Roman" w:hAnsi="Times New Roman" w:cs="Arial"/>
                                <w:i/>
                                <w:color w:val="auto"/>
                                <w:sz w:val="18"/>
                                <w:lang w:eastAsia="ko-KR"/>
                              </w:rPr>
                              <w:t>Figure 1: Somalia and neighboring countries</w:t>
                            </w:r>
                          </w:p>
                          <w:p w14:paraId="7999E1C3" w14:textId="77777777" w:rsidR="00254D9E" w:rsidRDefault="00254D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E966B8D" id="_x0000_t202" coordsize="21600,21600" o:spt="202" path="m,l,21600r21600,l21600,xe">
                <v:stroke joinstyle="miter"/>
                <v:path gradientshapeok="t" o:connecttype="rect"/>
              </v:shapetype>
              <v:shape id="Text Box 3" o:spid="_x0000_s1026" type="#_x0000_t202" style="position:absolute;margin-left:339.45pt;margin-top:.75pt;width:189.55pt;height:18.2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" filled="f" stroked="f">
                <v:textbox>
                  <w:txbxContent>
                    <w:p w14:paraId="39AB3EED" w14:textId="02D695B0" w:rsidR="00254D9E" w:rsidRPr="0022254D" w:rsidRDefault="00254D9E" w:rsidP="00A178A0">
                      <w:pPr>
                        <w:pStyle w:val="SectionTitle"/>
                        <w:jc w:val="both"/>
                        <w:rPr>
                          <w:rFonts w:ascii="Times New Roman" w:hAnsi="Times New Roman" w:cs="Arial"/>
                          <w:i/>
                          <w:color w:val="auto"/>
                          <w:sz w:val="18"/>
                          <w:lang w:eastAsia="ko-KR"/>
                        </w:rPr>
                      </w:pPr>
                      <w:r>
                        <w:rPr>
                          <w:rFonts w:ascii="Times New Roman" w:hAnsi="Times New Roman" w:cs="Arial"/>
                          <w:i/>
                          <w:color w:val="auto"/>
                          <w:sz w:val="18"/>
                          <w:lang w:eastAsia="ko-KR"/>
                        </w:rPr>
                        <w:t>Figure 1: Somalia and neighboring countries</w:t>
                      </w:r>
                    </w:p>
                    <w:p w14:paraId="7999E1C3" w14:textId="77777777" w:rsidR="00254D9E" w:rsidRDefault="00254D9E"/>
                  </w:txbxContent>
                </v:textbox>
                <w10:wrap type="square"/>
              </v:shape>
            </w:pict>
          </mc:Fallback>
        </mc:AlternateContent>
      </w:r>
    </w:p>
    <w:p w14:paraId="765A09F0" w14:textId="01DE2549" w:rsidR="00640177" w:rsidRDefault="00002BD7" w:rsidP="005840D5">
      <w:pPr>
        <w:spacing w:line="360" w:lineRule="auto"/>
        <w:ind w:firstLine="720"/>
        <w:rPr>
          <w:rFonts w:eastAsia="Times New Roman"/>
          <w:color w:val="000000"/>
          <w:shd w:val="clear" w:color="auto" w:fill="FFFFFF"/>
        </w:rPr>
      </w:pPr>
      <w:r w:rsidRPr="00A02940">
        <w:rPr>
          <w:rFonts w:eastAsia="Times New Roman"/>
          <w:color w:val="000000"/>
          <w:shd w:val="clear" w:color="auto" w:fill="FFFFFF"/>
        </w:rPr>
        <w:t>A transnational</w:t>
      </w:r>
      <w:r w:rsidR="00AE639A" w:rsidRPr="00A02940">
        <w:rPr>
          <w:rFonts w:eastAsia="Times New Roman"/>
          <w:color w:val="000000"/>
          <w:shd w:val="clear" w:color="auto" w:fill="FFFFFF"/>
        </w:rPr>
        <w:t xml:space="preserve"> coalition, Combined Task </w:t>
      </w:r>
      <w:r w:rsidR="001A43F1">
        <w:rPr>
          <w:rFonts w:eastAsia="Times New Roman"/>
          <w:color w:val="000000"/>
          <w:shd w:val="clear" w:color="auto" w:fill="FFFFFF"/>
        </w:rPr>
        <w:t xml:space="preserve">Force 150, took on the task of fighting </w:t>
      </w:r>
      <w:r w:rsidR="00AE639A" w:rsidRPr="00A02940">
        <w:rPr>
          <w:rFonts w:eastAsia="Times New Roman"/>
          <w:color w:val="000000"/>
          <w:shd w:val="clear" w:color="auto" w:fill="FFFFFF"/>
        </w:rPr>
        <w:t>piracy by establishing a Maritime Security Patrol Area (MSPA) within the Gulf of Aden</w:t>
      </w:r>
      <w:r w:rsidRPr="00A02940">
        <w:rPr>
          <w:rFonts w:eastAsia="Times New Roman"/>
          <w:color w:val="000000"/>
          <w:shd w:val="clear" w:color="auto" w:fill="FFFFFF"/>
        </w:rPr>
        <w:t xml:space="preserve"> in August 2008</w:t>
      </w:r>
      <w:r w:rsidR="00AE639A" w:rsidRPr="00A02940">
        <w:rPr>
          <w:rFonts w:eastAsia="Times New Roman"/>
          <w:color w:val="000000"/>
          <w:shd w:val="clear" w:color="auto" w:fill="FFFFFF"/>
        </w:rPr>
        <w:t>. Best Management Practices</w:t>
      </w:r>
      <w:r w:rsidR="005459C2" w:rsidRPr="00A02940">
        <w:rPr>
          <w:rFonts w:eastAsia="Times New Roman"/>
          <w:color w:val="000000"/>
          <w:shd w:val="clear" w:color="auto" w:fill="FFFFFF"/>
        </w:rPr>
        <w:t xml:space="preserve"> (BMPs)</w:t>
      </w:r>
      <w:r w:rsidR="00AE639A" w:rsidRPr="00A02940">
        <w:rPr>
          <w:rFonts w:eastAsia="Times New Roman"/>
          <w:color w:val="000000"/>
          <w:shd w:val="clear" w:color="auto" w:fill="FFFFFF"/>
        </w:rPr>
        <w:t xml:space="preserve">, including hiring private armed guards, were also </w:t>
      </w:r>
      <w:r w:rsidR="001A43F1">
        <w:rPr>
          <w:rFonts w:eastAsia="Times New Roman"/>
          <w:color w:val="000000"/>
          <w:shd w:val="clear" w:color="auto" w:fill="FFFFFF"/>
        </w:rPr>
        <w:t>implemented</w:t>
      </w:r>
      <w:r w:rsidR="00AE639A" w:rsidRPr="00A02940">
        <w:rPr>
          <w:rFonts w:eastAsia="Times New Roman"/>
          <w:color w:val="000000"/>
          <w:shd w:val="clear" w:color="auto" w:fill="FFFFFF"/>
        </w:rPr>
        <w:t xml:space="preserve"> by ship owners. By October 2012, pirate attacks had </w:t>
      </w:r>
      <w:r w:rsidR="001A43F1">
        <w:rPr>
          <w:rFonts w:eastAsia="Times New Roman"/>
          <w:color w:val="000000"/>
          <w:shd w:val="clear" w:color="auto" w:fill="FFFFFF"/>
        </w:rPr>
        <w:t>decreased</w:t>
      </w:r>
      <w:r w:rsidR="00AE639A" w:rsidRPr="00A02940">
        <w:rPr>
          <w:rFonts w:eastAsia="Times New Roman"/>
          <w:color w:val="000000"/>
          <w:shd w:val="clear" w:color="auto" w:fill="FFFFFF"/>
        </w:rPr>
        <w:t xml:space="preserve"> to a six-year low, with only</w:t>
      </w:r>
      <w:r w:rsidR="003F2A6E">
        <w:rPr>
          <w:rFonts w:eastAsia="Times New Roman"/>
          <w:color w:val="000000"/>
          <w:shd w:val="clear" w:color="auto" w:fill="FFFFFF"/>
        </w:rPr>
        <w:t xml:space="preserve"> one ship attacked towards the end of the year </w:t>
      </w:r>
      <w:r w:rsidR="00AE639A" w:rsidRPr="00A02940">
        <w:rPr>
          <w:rFonts w:eastAsia="Times New Roman"/>
          <w:color w:val="000000"/>
          <w:shd w:val="clear" w:color="auto" w:fill="FFFFFF"/>
        </w:rPr>
        <w:t xml:space="preserve">compared to 36 </w:t>
      </w:r>
      <w:r w:rsidR="00A178A0">
        <w:rPr>
          <w:rFonts w:eastAsia="Times New Roman"/>
          <w:color w:val="000000"/>
          <w:shd w:val="clear" w:color="auto" w:fill="FFFFFF"/>
        </w:rPr>
        <w:t>during t</w:t>
      </w:r>
      <w:r w:rsidR="00AE639A" w:rsidRPr="00A02940">
        <w:rPr>
          <w:rFonts w:eastAsia="Times New Roman"/>
          <w:color w:val="000000"/>
          <w:shd w:val="clear" w:color="auto" w:fill="FFFFFF"/>
        </w:rPr>
        <w:t xml:space="preserve">he same </w:t>
      </w:r>
      <w:r w:rsidR="001A43F1">
        <w:rPr>
          <w:rFonts w:eastAsia="Times New Roman"/>
          <w:color w:val="000000"/>
          <w:shd w:val="clear" w:color="auto" w:fill="FFFFFF"/>
        </w:rPr>
        <w:t xml:space="preserve">time </w:t>
      </w:r>
      <w:r w:rsidR="00AE639A" w:rsidRPr="00A02940">
        <w:rPr>
          <w:rFonts w:eastAsia="Times New Roman"/>
          <w:color w:val="000000"/>
          <w:shd w:val="clear" w:color="auto" w:fill="FFFFFF"/>
        </w:rPr>
        <w:t>period in 2011.</w:t>
      </w:r>
      <w:r w:rsidR="005518AF" w:rsidRPr="00A02940">
        <w:rPr>
          <w:rFonts w:eastAsia="Times New Roman"/>
          <w:color w:val="000000"/>
          <w:shd w:val="clear" w:color="auto" w:fill="FFFFFF"/>
        </w:rPr>
        <w:t xml:space="preserve"> </w:t>
      </w:r>
    </w:p>
    <w:p w14:paraId="5BEB8540" w14:textId="77777777" w:rsidR="00640177" w:rsidRPr="00A02940" w:rsidRDefault="00640177" w:rsidP="00AC5E34">
      <w:pPr>
        <w:spacing w:line="360" w:lineRule="auto"/>
        <w:rPr>
          <w:rFonts w:eastAsia="Times New Roman"/>
          <w:color w:val="000000"/>
          <w:shd w:val="clear" w:color="auto" w:fill="FFFFFF"/>
        </w:rPr>
      </w:pPr>
    </w:p>
    <w:p w14:paraId="7563CEF9" w14:textId="63963378" w:rsidR="00C27BAC" w:rsidRDefault="005518AF" w:rsidP="005840D5">
      <w:pPr>
        <w:spacing w:line="360" w:lineRule="auto"/>
        <w:ind w:firstLine="720"/>
        <w:rPr>
          <w:rFonts w:eastAsia="Times New Roman"/>
        </w:rPr>
      </w:pPr>
      <w:r w:rsidRPr="00A02940">
        <w:rPr>
          <w:rFonts w:eastAsia="Times New Roman"/>
          <w:color w:val="000000"/>
          <w:shd w:val="clear" w:color="auto" w:fill="FFFFFF"/>
        </w:rPr>
        <w:t>However, piracy continues to wreak havoc on the country as a whole</w:t>
      </w:r>
      <w:r w:rsidR="00581C04" w:rsidRPr="00A02940">
        <w:rPr>
          <w:rFonts w:eastAsia="Times New Roman"/>
          <w:color w:val="000000"/>
          <w:shd w:val="clear" w:color="auto" w:fill="FFFFFF"/>
        </w:rPr>
        <w:t xml:space="preserve">. </w:t>
      </w:r>
      <w:r w:rsidR="005A2231">
        <w:rPr>
          <w:rFonts w:eastAsia="Times New Roman"/>
        </w:rPr>
        <w:t>In spite of</w:t>
      </w:r>
      <w:r w:rsidR="00581C04" w:rsidRPr="00581C04">
        <w:rPr>
          <w:rFonts w:eastAsia="Times New Roman"/>
          <w:color w:val="000000"/>
          <w:shd w:val="clear" w:color="auto" w:fill="FFFFFF"/>
        </w:rPr>
        <w:t xml:space="preserve"> these short-term successes, the international community’s attempts to </w:t>
      </w:r>
      <w:r w:rsidR="005A2231" w:rsidRPr="00581C04">
        <w:rPr>
          <w:rFonts w:eastAsia="Times New Roman"/>
          <w:color w:val="000000"/>
          <w:shd w:val="clear" w:color="auto" w:fill="FFFFFF"/>
        </w:rPr>
        <w:t>tackle</w:t>
      </w:r>
      <w:r w:rsidR="00581C04" w:rsidRPr="00581C04">
        <w:rPr>
          <w:rFonts w:eastAsia="Times New Roman"/>
          <w:color w:val="000000"/>
          <w:shd w:val="clear" w:color="auto" w:fill="FFFFFF"/>
        </w:rPr>
        <w:t xml:space="preserve"> the root causes of piracy in Somalia itself, through capacity building initiatives and donor activities, are not yet </w:t>
      </w:r>
      <w:r w:rsidR="001A43F1">
        <w:rPr>
          <w:rFonts w:eastAsia="Times New Roman"/>
          <w:color w:val="000000"/>
          <w:shd w:val="clear" w:color="auto" w:fill="FFFFFF"/>
        </w:rPr>
        <w:t>effective</w:t>
      </w:r>
      <w:r w:rsidR="00581C04" w:rsidRPr="00581C04">
        <w:rPr>
          <w:rFonts w:eastAsia="Times New Roman"/>
          <w:color w:val="000000"/>
          <w:shd w:val="clear" w:color="auto" w:fill="FFFFFF"/>
        </w:rPr>
        <w:t xml:space="preserve"> enough.</w:t>
      </w:r>
      <w:r w:rsidR="00581C04">
        <w:rPr>
          <w:rFonts w:eastAsia="Times New Roman"/>
          <w:color w:val="000000"/>
          <w:shd w:val="clear" w:color="auto" w:fill="FFFFFF"/>
        </w:rPr>
        <w:t xml:space="preserve"> S</w:t>
      </w:r>
      <w:r w:rsidR="001A43F1">
        <w:rPr>
          <w:rFonts w:eastAsia="Times New Roman"/>
          <w:color w:val="000000"/>
          <w:shd w:val="clear" w:color="auto" w:fill="FFFFFF"/>
        </w:rPr>
        <w:t xml:space="preserve">ome of the criminal networks behind </w:t>
      </w:r>
      <w:r w:rsidR="00581C04" w:rsidRPr="00581C04">
        <w:rPr>
          <w:rFonts w:eastAsia="Times New Roman"/>
          <w:color w:val="000000"/>
          <w:shd w:val="clear" w:color="auto" w:fill="FFFFFF"/>
        </w:rPr>
        <w:t>piracy are still around</w:t>
      </w:r>
      <w:r w:rsidR="00581C04">
        <w:rPr>
          <w:rFonts w:eastAsia="Times New Roman"/>
          <w:color w:val="000000"/>
          <w:shd w:val="clear" w:color="auto" w:fill="FFFFFF"/>
        </w:rPr>
        <w:t xml:space="preserve"> and w</w:t>
      </w:r>
      <w:r w:rsidR="00581C04" w:rsidRPr="00A02940">
        <w:rPr>
          <w:rFonts w:eastAsia="Times New Roman"/>
          <w:color w:val="000000"/>
          <w:shd w:val="clear" w:color="auto" w:fill="FFFFFF"/>
        </w:rPr>
        <w:t>hile many so-called pirate foo</w:t>
      </w:r>
      <w:r w:rsidR="000C4568">
        <w:rPr>
          <w:rFonts w:eastAsia="Times New Roman"/>
          <w:color w:val="000000"/>
          <w:shd w:val="clear" w:color="auto" w:fill="FFFFFF"/>
        </w:rPr>
        <w:t xml:space="preserve">t soldiers </w:t>
      </w:r>
      <w:r w:rsidR="0025674B">
        <w:rPr>
          <w:rFonts w:eastAsia="Times New Roman"/>
          <w:color w:val="000000"/>
          <w:shd w:val="clear" w:color="auto" w:fill="FFFFFF"/>
        </w:rPr>
        <w:t>remain</w:t>
      </w:r>
      <w:r w:rsidR="001A43F1">
        <w:rPr>
          <w:rFonts w:eastAsia="Times New Roman"/>
          <w:color w:val="000000"/>
          <w:shd w:val="clear" w:color="auto" w:fill="FFFFFF"/>
        </w:rPr>
        <w:t xml:space="preserve"> in jail, the main perpetrators </w:t>
      </w:r>
      <w:r w:rsidR="0025674B">
        <w:rPr>
          <w:rFonts w:eastAsia="Times New Roman"/>
          <w:color w:val="000000"/>
          <w:shd w:val="clear" w:color="auto" w:fill="FFFFFF"/>
        </w:rPr>
        <w:t xml:space="preserve">continue to be </w:t>
      </w:r>
      <w:r w:rsidR="00581C04" w:rsidRPr="00A02940">
        <w:rPr>
          <w:rFonts w:eastAsia="Times New Roman"/>
          <w:color w:val="000000"/>
          <w:shd w:val="clear" w:color="auto" w:fill="FFFFFF"/>
        </w:rPr>
        <w:t>at large.</w:t>
      </w:r>
      <w:r w:rsidR="00581C04">
        <w:rPr>
          <w:rFonts w:eastAsia="Times New Roman"/>
        </w:rPr>
        <w:t xml:space="preserve"> </w:t>
      </w:r>
    </w:p>
    <w:p w14:paraId="110827C9" w14:textId="77777777" w:rsidR="00640177" w:rsidRPr="00640177" w:rsidRDefault="00640177" w:rsidP="00AC5E34">
      <w:pPr>
        <w:rPr>
          <w:rFonts w:eastAsia="Times New Roman"/>
        </w:rPr>
      </w:pPr>
    </w:p>
    <w:p w14:paraId="3DBD1F8D" w14:textId="77777777" w:rsidR="00C770C6" w:rsidRDefault="00C770C6" w:rsidP="00AC5E34">
      <w:pPr>
        <w:pStyle w:val="SectionTitle"/>
        <w:rPr>
          <w:rFonts w:ascii="Times New Roman" w:hAnsi="Times New Roman"/>
          <w:color w:val="0070C0"/>
        </w:rPr>
      </w:pPr>
    </w:p>
    <w:p w14:paraId="3AEA4A6B" w14:textId="77777777" w:rsidR="00C770C6" w:rsidRDefault="00C770C6" w:rsidP="00AC5E34">
      <w:pPr>
        <w:pStyle w:val="SectionTitle"/>
        <w:rPr>
          <w:rFonts w:ascii="Times New Roman" w:hAnsi="Times New Roman"/>
          <w:color w:val="0070C0"/>
        </w:rPr>
      </w:pPr>
    </w:p>
    <w:p w14:paraId="00EB1148" w14:textId="1B703692" w:rsidR="00C27BAC" w:rsidRPr="0022254D" w:rsidRDefault="00C27BAC" w:rsidP="00AC5E34">
      <w:pPr>
        <w:pStyle w:val="SectionTitle"/>
        <w:rPr>
          <w:rFonts w:ascii="Times New Roman" w:hAnsi="Times New Roman"/>
          <w:color w:val="0070C0"/>
        </w:rPr>
      </w:pPr>
      <w:r w:rsidRPr="0022254D">
        <w:rPr>
          <w:rFonts w:ascii="Times New Roman" w:hAnsi="Times New Roman"/>
          <w:color w:val="0070C0"/>
        </w:rPr>
        <w:lastRenderedPageBreak/>
        <w:t>Definition of Key Terms</w:t>
      </w:r>
    </w:p>
    <w:p w14:paraId="5502A0AA" w14:textId="684E8484" w:rsidR="00C27BAC" w:rsidRPr="00163E08" w:rsidRDefault="00550CA8" w:rsidP="00AC5E34">
      <w:pPr>
        <w:pStyle w:val="KeyTerm"/>
        <w:rPr>
          <w:rFonts w:ascii="Times New Roman" w:hAnsi="Times New Roman"/>
          <w:sz w:val="24"/>
          <w:lang w:eastAsia="ko-KR"/>
        </w:rPr>
      </w:pPr>
      <w:r w:rsidRPr="00163E08">
        <w:rPr>
          <w:rFonts w:ascii="Times New Roman" w:hAnsi="Times New Roman"/>
          <w:sz w:val="24"/>
          <w:lang w:eastAsia="ko-KR"/>
        </w:rPr>
        <w:t>Piracy</w:t>
      </w:r>
    </w:p>
    <w:p w14:paraId="4779AF71" w14:textId="77777777" w:rsidR="00FA37AD" w:rsidRPr="00163E08" w:rsidRDefault="00FA37AD" w:rsidP="00AC5E34">
      <w:pPr>
        <w:ind w:firstLine="720"/>
        <w:rPr>
          <w:rFonts w:eastAsia="Times New Roman"/>
        </w:rPr>
      </w:pPr>
      <w:r w:rsidRPr="00163E08">
        <w:rPr>
          <w:rFonts w:eastAsia="Times New Roman"/>
        </w:rPr>
        <w:t xml:space="preserve">The term piracy is defined by article 101 of the 1982 United Nations Law of the Sea as: </w:t>
      </w:r>
    </w:p>
    <w:p w14:paraId="673A2251" w14:textId="77777777" w:rsidR="00FA37AD" w:rsidRPr="00163E08" w:rsidRDefault="00FA37AD" w:rsidP="00AC5E34">
      <w:pPr>
        <w:ind w:firstLine="720"/>
        <w:rPr>
          <w:rFonts w:eastAsia="Times New Roman"/>
        </w:rPr>
      </w:pPr>
    </w:p>
    <w:p w14:paraId="3C436521" w14:textId="76D8B331" w:rsidR="00FA37AD" w:rsidRPr="00163E08" w:rsidRDefault="00E11E22" w:rsidP="00AC5E34">
      <w:pPr>
        <w:pStyle w:val="ListParagraph"/>
        <w:numPr>
          <w:ilvl w:val="0"/>
          <w:numId w:val="17"/>
        </w:numPr>
        <w:spacing w:after="0" w:line="360" w:lineRule="auto"/>
        <w:rPr>
          <w:rFonts w:ascii="Times New Roman" w:eastAsia="Times New Roman" w:hAnsi="Times New Roman"/>
          <w:lang w:val="en-GB" w:eastAsia="zh-CN" w:bidi="hi-IN"/>
        </w:rPr>
      </w:pPr>
      <w:r w:rsidRPr="00163E08">
        <w:rPr>
          <w:rFonts w:ascii="Times New Roman" w:eastAsia="Times New Roman" w:hAnsi="Times New Roman"/>
          <w:lang w:val="en-GB" w:eastAsia="zh-CN" w:bidi="hi-IN"/>
        </w:rPr>
        <w:t>“</w:t>
      </w:r>
      <w:r w:rsidR="00FA37AD" w:rsidRPr="00163E08">
        <w:rPr>
          <w:rFonts w:ascii="Times New Roman" w:eastAsia="Times New Roman" w:hAnsi="Times New Roman"/>
          <w:lang w:val="en-GB" w:eastAsia="zh-CN" w:bidi="hi-IN"/>
        </w:rPr>
        <w:t xml:space="preserve">any illegal acts of violence or detention, or any act of depredation, committed for private ends by the crew or the passengers of a private ship or a private aircraft, and directed: </w:t>
      </w:r>
    </w:p>
    <w:p w14:paraId="3D1C002F" w14:textId="574AE083" w:rsidR="00126096" w:rsidRPr="00163E08" w:rsidRDefault="00FA37AD" w:rsidP="00AC5E34">
      <w:pPr>
        <w:pStyle w:val="ListParagraph"/>
        <w:numPr>
          <w:ilvl w:val="4"/>
          <w:numId w:val="17"/>
        </w:numPr>
        <w:spacing w:after="0" w:line="360" w:lineRule="auto"/>
        <w:rPr>
          <w:rFonts w:ascii="Times New Roman" w:eastAsia="Times New Roman" w:hAnsi="Times New Roman"/>
          <w:lang w:val="en-GB" w:eastAsia="zh-CN" w:bidi="hi-IN"/>
        </w:rPr>
      </w:pPr>
      <w:r w:rsidRPr="00163E08">
        <w:rPr>
          <w:rFonts w:ascii="Times New Roman" w:eastAsia="Times New Roman" w:hAnsi="Times New Roman"/>
          <w:lang w:val="en-GB" w:eastAsia="zh-CN" w:bidi="hi-IN"/>
        </w:rPr>
        <w:t xml:space="preserve">on the high seas, against another ship or aircraft, or against persons or property on board such ship or aircraft; </w:t>
      </w:r>
    </w:p>
    <w:p w14:paraId="56ECD830" w14:textId="08B222BB" w:rsidR="00FA37AD" w:rsidRPr="00163E08" w:rsidRDefault="00FA37AD" w:rsidP="00AC5E34">
      <w:pPr>
        <w:pStyle w:val="ListParagraph"/>
        <w:numPr>
          <w:ilvl w:val="4"/>
          <w:numId w:val="17"/>
        </w:numPr>
        <w:spacing w:after="0" w:line="360" w:lineRule="auto"/>
        <w:rPr>
          <w:rFonts w:ascii="Times New Roman" w:eastAsia="Times New Roman" w:hAnsi="Times New Roman"/>
          <w:lang w:val="en-GB" w:eastAsia="zh-CN" w:bidi="hi-IN"/>
        </w:rPr>
      </w:pPr>
      <w:r w:rsidRPr="00163E08">
        <w:rPr>
          <w:rFonts w:ascii="Times New Roman" w:eastAsia="Times New Roman" w:hAnsi="Times New Roman"/>
          <w:lang w:val="en-GB" w:eastAsia="zh-CN" w:bidi="hi-IN"/>
        </w:rPr>
        <w:t>against a ship, aircraft, persons or property in a place outside</w:t>
      </w:r>
      <w:r w:rsidR="005A37FF" w:rsidRPr="00163E08">
        <w:rPr>
          <w:rFonts w:ascii="Times New Roman" w:eastAsia="Times New Roman" w:hAnsi="Times New Roman"/>
          <w:lang w:val="en-GB" w:eastAsia="zh-CN" w:bidi="hi-IN"/>
        </w:rPr>
        <w:t xml:space="preserve"> the jurisdiction of any State;</w:t>
      </w:r>
    </w:p>
    <w:p w14:paraId="2D7DAE55" w14:textId="03C15B1D" w:rsidR="00FA37AD" w:rsidRPr="00163E08" w:rsidRDefault="00FA37AD" w:rsidP="00AC5E34">
      <w:pPr>
        <w:pStyle w:val="ListParagraph"/>
        <w:numPr>
          <w:ilvl w:val="0"/>
          <w:numId w:val="17"/>
        </w:numPr>
        <w:spacing w:after="0" w:line="360" w:lineRule="auto"/>
        <w:rPr>
          <w:rFonts w:ascii="Times New Roman" w:eastAsia="Times New Roman" w:hAnsi="Times New Roman"/>
          <w:lang w:val="en-GB" w:eastAsia="zh-CN" w:bidi="hi-IN"/>
        </w:rPr>
      </w:pPr>
      <w:r w:rsidRPr="00163E08">
        <w:rPr>
          <w:rFonts w:ascii="Times New Roman" w:eastAsia="Times New Roman" w:hAnsi="Times New Roman"/>
          <w:lang w:val="en-GB" w:eastAsia="zh-CN" w:bidi="hi-IN"/>
        </w:rPr>
        <w:t>any act of voluntary participation in the operation of a ship or of an aircraft with knowledge of facts making</w:t>
      </w:r>
      <w:r w:rsidR="005A37FF" w:rsidRPr="00163E08">
        <w:rPr>
          <w:rFonts w:ascii="Times New Roman" w:eastAsia="Times New Roman" w:hAnsi="Times New Roman"/>
          <w:lang w:val="en-GB" w:eastAsia="zh-CN" w:bidi="hi-IN"/>
        </w:rPr>
        <w:t xml:space="preserve"> it a pirate ship or aircraft;</w:t>
      </w:r>
    </w:p>
    <w:p w14:paraId="5C65C66A" w14:textId="5D74E2FE" w:rsidR="00FA37AD" w:rsidRPr="00163E08" w:rsidRDefault="00FA37AD" w:rsidP="00AC5E34">
      <w:pPr>
        <w:pStyle w:val="ListParagraph"/>
        <w:numPr>
          <w:ilvl w:val="0"/>
          <w:numId w:val="17"/>
        </w:numPr>
        <w:spacing w:after="0" w:line="360" w:lineRule="auto"/>
        <w:rPr>
          <w:rFonts w:ascii="Times New Roman" w:eastAsia="Times New Roman" w:hAnsi="Times New Roman"/>
          <w:lang w:val="en-GB" w:eastAsia="zh-CN" w:bidi="hi-IN"/>
        </w:rPr>
      </w:pPr>
      <w:r w:rsidRPr="00163E08">
        <w:rPr>
          <w:rFonts w:ascii="Times New Roman" w:eastAsia="Times New Roman" w:hAnsi="Times New Roman"/>
          <w:lang w:val="en-GB" w:eastAsia="zh-CN" w:bidi="hi-IN"/>
        </w:rPr>
        <w:t>any act inciting or of intentionally facilitating an act describ</w:t>
      </w:r>
      <w:r w:rsidR="005A37FF" w:rsidRPr="00163E08">
        <w:rPr>
          <w:rFonts w:ascii="Times New Roman" w:eastAsia="Times New Roman" w:hAnsi="Times New Roman"/>
          <w:lang w:val="en-GB" w:eastAsia="zh-CN" w:bidi="hi-IN"/>
        </w:rPr>
        <w:t>ed in subparagraph (a) or (b)</w:t>
      </w:r>
      <w:r w:rsidR="00E11E22" w:rsidRPr="00163E08">
        <w:rPr>
          <w:rFonts w:ascii="Times New Roman" w:eastAsia="Times New Roman" w:hAnsi="Times New Roman"/>
          <w:lang w:val="en-GB" w:eastAsia="zh-CN" w:bidi="hi-IN"/>
        </w:rPr>
        <w:t>”</w:t>
      </w:r>
      <w:r w:rsidR="00D60776" w:rsidRPr="00163E08">
        <w:rPr>
          <w:rFonts w:ascii="Times New Roman" w:eastAsia="Times New Roman" w:hAnsi="Times New Roman"/>
          <w:lang w:val="en-GB" w:eastAsia="zh-CN" w:bidi="hi-IN"/>
        </w:rPr>
        <w:t>.</w:t>
      </w:r>
    </w:p>
    <w:p w14:paraId="3B2F2813" w14:textId="77777777" w:rsidR="00C27BAC" w:rsidRPr="00163E08" w:rsidRDefault="00C27BAC" w:rsidP="00AC5E34">
      <w:pPr>
        <w:spacing w:line="360" w:lineRule="auto"/>
      </w:pPr>
    </w:p>
    <w:p w14:paraId="1B214203" w14:textId="358C0946" w:rsidR="00C27BAC" w:rsidRPr="00163E08" w:rsidRDefault="0069524B" w:rsidP="00AC5E34">
      <w:pPr>
        <w:spacing w:line="360" w:lineRule="auto"/>
        <w:rPr>
          <w:b/>
          <w:lang w:eastAsia="ko-KR"/>
        </w:rPr>
      </w:pPr>
      <w:r w:rsidRPr="00163E08">
        <w:rPr>
          <w:b/>
        </w:rPr>
        <w:t>I</w:t>
      </w:r>
      <w:r w:rsidR="001F1ADF" w:rsidRPr="00163E08">
        <w:rPr>
          <w:b/>
        </w:rPr>
        <w:t>UU</w:t>
      </w:r>
      <w:r w:rsidRPr="00163E08">
        <w:rPr>
          <w:b/>
        </w:rPr>
        <w:t xml:space="preserve"> Fishing</w:t>
      </w:r>
    </w:p>
    <w:p w14:paraId="65EE3026" w14:textId="062EDB91" w:rsidR="00F65750" w:rsidRPr="00163E08" w:rsidRDefault="001F1ADF" w:rsidP="00AC5E34">
      <w:pPr>
        <w:spacing w:line="360" w:lineRule="auto"/>
        <w:ind w:firstLine="720"/>
      </w:pPr>
      <w:r w:rsidRPr="00163E08">
        <w:t>Illegal, Unreported and Unregulated Fishing refers to fishing activities that are</w:t>
      </w:r>
      <w:r w:rsidR="0027756C" w:rsidRPr="00163E08">
        <w:t xml:space="preserve"> as per the following</w:t>
      </w:r>
      <w:r w:rsidRPr="00163E08">
        <w:t>:</w:t>
      </w:r>
    </w:p>
    <w:p w14:paraId="538DC05F" w14:textId="6E93ED7C" w:rsidR="001F1ADF" w:rsidRPr="00163E08" w:rsidRDefault="001F1ADF" w:rsidP="00AC5E34">
      <w:pPr>
        <w:spacing w:line="360" w:lineRule="auto"/>
        <w:ind w:firstLine="720"/>
      </w:pPr>
      <w:r w:rsidRPr="00163E08">
        <w:tab/>
        <w:t>Illegal Fishing</w:t>
      </w:r>
      <w:r w:rsidR="00D60776" w:rsidRPr="00163E08">
        <w:t xml:space="preserve"> –</w:t>
      </w:r>
      <w:r w:rsidRPr="00163E08">
        <w:t xml:space="preserve"> </w:t>
      </w:r>
      <w:r w:rsidR="00AC5E34" w:rsidRPr="00163E08">
        <w:t>fishing conducted by national or foreign vessels in waters that are under the jurisdiction o</w:t>
      </w:r>
      <w:r w:rsidR="00FE5477" w:rsidRPr="00163E08">
        <w:t>f a certain s</w:t>
      </w:r>
      <w:r w:rsidR="00AC5E34" w:rsidRPr="00163E08">
        <w:t>tate, in violation of that state’s laws and/or regulations.</w:t>
      </w:r>
    </w:p>
    <w:p w14:paraId="7BE5D894" w14:textId="3C0A9D77" w:rsidR="00AC5E34" w:rsidRPr="00163E08" w:rsidRDefault="00AC5E34" w:rsidP="00AC5E34">
      <w:pPr>
        <w:spacing w:line="360" w:lineRule="auto"/>
        <w:ind w:firstLine="720"/>
      </w:pPr>
      <w:r w:rsidRPr="00163E08">
        <w:tab/>
        <w:t>Unreported Fishing</w:t>
      </w:r>
      <w:r w:rsidR="00D60776" w:rsidRPr="00163E08">
        <w:t> –</w:t>
      </w:r>
      <w:r w:rsidRPr="00163E08">
        <w:t xml:space="preserve"> fishing that has been misreported or unreported to the applicable</w:t>
      </w:r>
      <w:r w:rsidR="00FE5477" w:rsidRPr="00163E08">
        <w:t xml:space="preserve"> national authority.</w:t>
      </w:r>
    </w:p>
    <w:p w14:paraId="077D4791" w14:textId="7E47BBF6" w:rsidR="00FE5477" w:rsidRPr="00163E08" w:rsidRDefault="00FE5477" w:rsidP="00AC5E34">
      <w:pPr>
        <w:spacing w:line="360" w:lineRule="auto"/>
        <w:ind w:firstLine="720"/>
      </w:pPr>
      <w:r w:rsidRPr="00163E08">
        <w:tab/>
        <w:t>Unregulated Fishing</w:t>
      </w:r>
      <w:r w:rsidR="00D60776" w:rsidRPr="00163E08">
        <w:t xml:space="preserve"> –</w:t>
      </w:r>
      <w:r w:rsidRPr="00163E08">
        <w:t xml:space="preserve"> fishing conducted by vessels without clear nationality, or in areas which do not comply with the conservation measures of the relevant state.</w:t>
      </w:r>
    </w:p>
    <w:p w14:paraId="2D3B9DA3" w14:textId="77777777" w:rsidR="00C770C6" w:rsidRPr="00163E08" w:rsidRDefault="00C770C6" w:rsidP="00AC5E34">
      <w:pPr>
        <w:spacing w:line="360" w:lineRule="auto"/>
        <w:rPr>
          <w:ins w:id="0" w:author="Yi_Xin Lee" w:date="2019-12-23T00:04:00Z"/>
          <w:b/>
        </w:rPr>
      </w:pPr>
    </w:p>
    <w:p w14:paraId="472649FA" w14:textId="4935BA5F" w:rsidR="0069524B" w:rsidRPr="00163E08" w:rsidRDefault="0069524B" w:rsidP="00AC5E34">
      <w:pPr>
        <w:spacing w:line="360" w:lineRule="auto"/>
        <w:rPr>
          <w:b/>
          <w:lang w:eastAsia="ko-KR"/>
        </w:rPr>
      </w:pPr>
      <w:r w:rsidRPr="00163E08">
        <w:rPr>
          <w:b/>
        </w:rPr>
        <w:t>Waste Dumping</w:t>
      </w:r>
    </w:p>
    <w:p w14:paraId="070E7A6E" w14:textId="0CB04BA9" w:rsidR="00934483" w:rsidRPr="00163E08" w:rsidRDefault="00C139AC" w:rsidP="00B01C18">
      <w:pPr>
        <w:spacing w:line="360" w:lineRule="auto"/>
        <w:ind w:firstLine="720"/>
        <w:rPr>
          <w:rFonts w:eastAsia="Times New Roman"/>
        </w:rPr>
      </w:pPr>
      <w:r w:rsidRPr="00163E08">
        <w:rPr>
          <w:rFonts w:eastAsia="Times New Roman"/>
          <w:color w:val="222222"/>
          <w:shd w:val="clear" w:color="auto" w:fill="FFFFFF"/>
        </w:rPr>
        <w:t xml:space="preserve">Allegations have emerged that after the occurrence of the Somali Civil War in late 1991, Somalia's long, isolated shoreline was used as a dump site for the dumping of toxic waste. The huge waves which </w:t>
      </w:r>
      <w:r w:rsidR="00FC5220" w:rsidRPr="00163E08">
        <w:rPr>
          <w:rFonts w:eastAsia="Times New Roman"/>
          <w:color w:val="222222"/>
          <w:shd w:val="clear" w:color="auto" w:fill="FFFFFF"/>
        </w:rPr>
        <w:t xml:space="preserve">pummelled </w:t>
      </w:r>
      <w:r w:rsidRPr="00163E08">
        <w:rPr>
          <w:rFonts w:eastAsia="Times New Roman"/>
          <w:color w:val="222222"/>
          <w:shd w:val="clear" w:color="auto" w:fill="FFFFFF"/>
        </w:rPr>
        <w:t xml:space="preserve">northern Somalia after the tsunami are </w:t>
      </w:r>
      <w:r w:rsidR="00FC5220" w:rsidRPr="00163E08">
        <w:rPr>
          <w:rFonts w:eastAsia="Times New Roman"/>
          <w:color w:val="222222"/>
          <w:shd w:val="clear" w:color="auto" w:fill="FFFFFF"/>
        </w:rPr>
        <w:t>thought</w:t>
      </w:r>
      <w:r w:rsidRPr="00163E08">
        <w:rPr>
          <w:rFonts w:eastAsia="Times New Roman"/>
          <w:color w:val="222222"/>
          <w:shd w:val="clear" w:color="auto" w:fill="FFFFFF"/>
        </w:rPr>
        <w:t xml:space="preserve"> to have stirred up tonnes of </w:t>
      </w:r>
      <w:r w:rsidR="00934483" w:rsidRPr="00163E08">
        <w:rPr>
          <w:rFonts w:eastAsia="Times New Roman"/>
          <w:color w:val="222222"/>
          <w:shd w:val="clear" w:color="auto" w:fill="FFFFFF"/>
        </w:rPr>
        <w:t>nuclear and toxic waste that were</w:t>
      </w:r>
      <w:r w:rsidRPr="00163E08">
        <w:rPr>
          <w:rFonts w:eastAsia="Times New Roman"/>
          <w:color w:val="222222"/>
          <w:shd w:val="clear" w:color="auto" w:fill="FFFFFF"/>
        </w:rPr>
        <w:t xml:space="preserve"> illegally dumped in Somali waters by </w:t>
      </w:r>
      <w:r w:rsidR="00FC5220" w:rsidRPr="00163E08">
        <w:rPr>
          <w:rFonts w:eastAsia="Times New Roman"/>
          <w:color w:val="222222"/>
          <w:shd w:val="clear" w:color="auto" w:fill="FFFFFF"/>
        </w:rPr>
        <w:t>numerous</w:t>
      </w:r>
      <w:r w:rsidRPr="00163E08">
        <w:rPr>
          <w:rFonts w:eastAsia="Times New Roman"/>
          <w:color w:val="222222"/>
          <w:shd w:val="clear" w:color="auto" w:fill="FFFFFF"/>
        </w:rPr>
        <w:t xml:space="preserve"> European </w:t>
      </w:r>
      <w:r w:rsidR="00FC5220" w:rsidRPr="00163E08">
        <w:rPr>
          <w:rFonts w:eastAsia="Times New Roman"/>
          <w:color w:val="222222"/>
          <w:shd w:val="clear" w:color="auto" w:fill="FFFFFF"/>
        </w:rPr>
        <w:t>companies</w:t>
      </w:r>
      <w:r w:rsidRPr="00163E08">
        <w:rPr>
          <w:rFonts w:eastAsia="Times New Roman"/>
          <w:color w:val="222222"/>
          <w:shd w:val="clear" w:color="auto" w:fill="FFFFFF"/>
        </w:rPr>
        <w:t xml:space="preserve">. </w:t>
      </w:r>
      <w:r w:rsidR="00934483" w:rsidRPr="00163E08">
        <w:rPr>
          <w:rFonts w:eastAsia="Times New Roman"/>
          <w:color w:val="222222"/>
          <w:shd w:val="clear" w:color="auto" w:fill="FFFFFF"/>
        </w:rPr>
        <w:t>According to a report by the </w:t>
      </w:r>
      <w:r w:rsidR="00934483" w:rsidRPr="00163E08">
        <w:rPr>
          <w:rFonts w:eastAsia="Times New Roman"/>
        </w:rPr>
        <w:t xml:space="preserve">United Nations Environment Program </w:t>
      </w:r>
      <w:r w:rsidR="00934483" w:rsidRPr="00163E08">
        <w:rPr>
          <w:rFonts w:eastAsia="Times New Roman"/>
          <w:color w:val="222222"/>
          <w:shd w:val="clear" w:color="auto" w:fill="FFFFFF"/>
        </w:rPr>
        <w:t xml:space="preserve">(UNEP) assessment mission, there are </w:t>
      </w:r>
      <w:r w:rsidR="00FC5220" w:rsidRPr="00163E08">
        <w:rPr>
          <w:rFonts w:eastAsia="Times New Roman"/>
          <w:color w:val="222222"/>
          <w:shd w:val="clear" w:color="auto" w:fill="FFFFFF"/>
        </w:rPr>
        <w:t>unusually</w:t>
      </w:r>
      <w:r w:rsidR="00934483" w:rsidRPr="00163E08">
        <w:rPr>
          <w:rFonts w:eastAsia="Times New Roman"/>
          <w:color w:val="222222"/>
          <w:shd w:val="clear" w:color="auto" w:fill="FFFFFF"/>
        </w:rPr>
        <w:t xml:space="preserve"> high cases of respiratory infections, mouth ulcers and bleeding, abdominal </w:t>
      </w:r>
      <w:r w:rsidR="00534106" w:rsidRPr="00163E08">
        <w:rPr>
          <w:rFonts w:eastAsia="Times New Roman"/>
          <w:color w:val="222222"/>
          <w:shd w:val="clear" w:color="auto" w:fill="FFFFFF"/>
        </w:rPr>
        <w:t>haemorrhages</w:t>
      </w:r>
      <w:r w:rsidR="00934483" w:rsidRPr="00163E08">
        <w:rPr>
          <w:rFonts w:eastAsia="Times New Roman"/>
          <w:color w:val="222222"/>
          <w:shd w:val="clear" w:color="auto" w:fill="FFFFFF"/>
        </w:rPr>
        <w:t xml:space="preserve"> and unusual skin infections </w:t>
      </w:r>
      <w:r w:rsidR="00FC5220" w:rsidRPr="00163E08">
        <w:rPr>
          <w:rFonts w:eastAsia="Times New Roman"/>
          <w:color w:val="222222"/>
          <w:shd w:val="clear" w:color="auto" w:fill="FFFFFF"/>
        </w:rPr>
        <w:t>amongst</w:t>
      </w:r>
      <w:r w:rsidR="00934483" w:rsidRPr="00163E08">
        <w:rPr>
          <w:rFonts w:eastAsia="Times New Roman"/>
          <w:color w:val="222222"/>
          <w:shd w:val="clear" w:color="auto" w:fill="FFFFFF"/>
        </w:rPr>
        <w:t xml:space="preserve"> many </w:t>
      </w:r>
      <w:r w:rsidR="00FC5220" w:rsidRPr="00163E08">
        <w:rPr>
          <w:rFonts w:eastAsia="Times New Roman"/>
          <w:color w:val="222222"/>
          <w:shd w:val="clear" w:color="auto" w:fill="FFFFFF"/>
        </w:rPr>
        <w:t>inhabitants</w:t>
      </w:r>
      <w:r w:rsidR="00934483" w:rsidRPr="00163E08">
        <w:rPr>
          <w:rFonts w:eastAsia="Times New Roman"/>
          <w:color w:val="222222"/>
          <w:shd w:val="clear" w:color="auto" w:fill="FFFFFF"/>
        </w:rPr>
        <w:t xml:space="preserve"> of the areas on the Indian Ocean coast. UNEP sates that the current condition along the Somali coastline poses a very severe environmental hazard not only in Somalia but also in other countries located in the eastern Africa sub-region.</w:t>
      </w:r>
    </w:p>
    <w:p w14:paraId="275211A1" w14:textId="77777777" w:rsidR="00C139AC" w:rsidRPr="00163E08" w:rsidRDefault="00C139AC" w:rsidP="00B01C18">
      <w:pPr>
        <w:spacing w:line="360" w:lineRule="auto"/>
        <w:rPr>
          <w:rFonts w:eastAsia="Times New Roman"/>
        </w:rPr>
      </w:pPr>
    </w:p>
    <w:p w14:paraId="1D55E67A" w14:textId="3D76F4BB" w:rsidR="0069524B" w:rsidRPr="00163E08" w:rsidRDefault="0069524B" w:rsidP="00AC5E34">
      <w:pPr>
        <w:spacing w:line="360" w:lineRule="auto"/>
        <w:rPr>
          <w:b/>
          <w:lang w:eastAsia="ko-KR"/>
        </w:rPr>
      </w:pPr>
      <w:r w:rsidRPr="00163E08">
        <w:rPr>
          <w:b/>
        </w:rPr>
        <w:t>Profiteers</w:t>
      </w:r>
    </w:p>
    <w:p w14:paraId="300D51CD" w14:textId="15D1828B" w:rsidR="00781B43" w:rsidRPr="00163E08" w:rsidRDefault="00781B43" w:rsidP="00781B43">
      <w:pPr>
        <w:spacing w:line="360" w:lineRule="auto"/>
        <w:ind w:firstLine="720"/>
        <w:rPr>
          <w:rFonts w:eastAsia="Times New Roman"/>
          <w:color w:val="222222"/>
          <w:shd w:val="clear" w:color="auto" w:fill="FFFFFF"/>
        </w:rPr>
      </w:pPr>
      <w:r w:rsidRPr="00163E08">
        <w:rPr>
          <w:rFonts w:eastAsia="Times New Roman"/>
          <w:color w:val="222222"/>
          <w:shd w:val="clear" w:color="auto" w:fill="FFFFFF"/>
        </w:rPr>
        <w:t>A</w:t>
      </w:r>
      <w:r w:rsidR="005A2231" w:rsidRPr="00163E08">
        <w:rPr>
          <w:rFonts w:eastAsia="Times New Roman"/>
          <w:color w:val="222222"/>
          <w:shd w:val="clear" w:color="auto" w:fill="FFFFFF"/>
        </w:rPr>
        <w:t>n</w:t>
      </w:r>
      <w:r w:rsidRPr="00163E08">
        <w:rPr>
          <w:rFonts w:eastAsia="Times New Roman"/>
          <w:color w:val="222222"/>
          <w:shd w:val="clear" w:color="auto" w:fill="FFFFFF"/>
        </w:rPr>
        <w:t xml:space="preserve"> industry of profiteers has also risen around the piracy. </w:t>
      </w:r>
      <w:r w:rsidRPr="00163E08">
        <w:rPr>
          <w:rFonts w:eastAsia="Times New Roman"/>
          <w:shd w:val="clear" w:color="auto" w:fill="FFFFFF"/>
        </w:rPr>
        <w:t>Insurance</w:t>
      </w:r>
      <w:r w:rsidR="005A2231" w:rsidRPr="00163E08">
        <w:rPr>
          <w:rFonts w:eastAsia="Times New Roman"/>
          <w:color w:val="222222"/>
          <w:shd w:val="clear" w:color="auto" w:fill="FFFFFF"/>
        </w:rPr>
        <w:t> companies, specifically</w:t>
      </w:r>
      <w:r w:rsidRPr="00163E08">
        <w:rPr>
          <w:rFonts w:eastAsia="Times New Roman"/>
          <w:color w:val="222222"/>
          <w:shd w:val="clear" w:color="auto" w:fill="FFFFFF"/>
        </w:rPr>
        <w:t xml:space="preserve">, have profited from the pirate attacks, as insurance premiums have increased </w:t>
      </w:r>
      <w:r w:rsidR="005A2231" w:rsidRPr="00163E08">
        <w:rPr>
          <w:rFonts w:eastAsia="Times New Roman"/>
          <w:color w:val="222222"/>
          <w:shd w:val="clear" w:color="auto" w:fill="FFFFFF"/>
        </w:rPr>
        <w:t>considerably</w:t>
      </w:r>
      <w:r w:rsidRPr="00163E08">
        <w:rPr>
          <w:rFonts w:eastAsia="Times New Roman"/>
          <w:color w:val="222222"/>
          <w:shd w:val="clear" w:color="auto" w:fill="FFFFFF"/>
        </w:rPr>
        <w:t xml:space="preserve">. In order to keep </w:t>
      </w:r>
      <w:r w:rsidR="00FC5220" w:rsidRPr="00163E08">
        <w:rPr>
          <w:rFonts w:eastAsia="Times New Roman"/>
          <w:color w:val="222222"/>
          <w:shd w:val="clear" w:color="auto" w:fill="FFFFFF"/>
        </w:rPr>
        <w:t xml:space="preserve">profit </w:t>
      </w:r>
      <w:r w:rsidRPr="00163E08">
        <w:rPr>
          <w:rFonts w:eastAsia="Times New Roman"/>
          <w:color w:val="222222"/>
          <w:shd w:val="clear" w:color="auto" w:fill="FFFFFF"/>
        </w:rPr>
        <w:t xml:space="preserve">high, insurance firms have not </w:t>
      </w:r>
      <w:r w:rsidR="00FC5220" w:rsidRPr="00163E08">
        <w:rPr>
          <w:rFonts w:eastAsia="Times New Roman"/>
          <w:color w:val="222222"/>
          <w:shd w:val="clear" w:color="auto" w:fill="FFFFFF"/>
        </w:rPr>
        <w:t>insisted</w:t>
      </w:r>
      <w:r w:rsidRPr="00163E08">
        <w:rPr>
          <w:rFonts w:eastAsia="Times New Roman"/>
          <w:color w:val="222222"/>
          <w:shd w:val="clear" w:color="auto" w:fill="FFFFFF"/>
        </w:rPr>
        <w:t xml:space="preserve"> that ship owners take security precautions that would make hijackings more difficult. </w:t>
      </w:r>
    </w:p>
    <w:p w14:paraId="6F68A42A" w14:textId="77777777" w:rsidR="00781B43" w:rsidRPr="00163E08" w:rsidRDefault="00781B43" w:rsidP="00781B43">
      <w:pPr>
        <w:ind w:firstLine="720"/>
        <w:rPr>
          <w:rFonts w:eastAsia="Times New Roman"/>
        </w:rPr>
      </w:pPr>
    </w:p>
    <w:p w14:paraId="7ADFDAA9" w14:textId="4B5DF5A6" w:rsidR="00E638A1" w:rsidRPr="00163E08" w:rsidRDefault="00E638A1" w:rsidP="00AC5E34">
      <w:pPr>
        <w:spacing w:line="360" w:lineRule="auto"/>
        <w:rPr>
          <w:b/>
          <w:lang w:eastAsia="ko-KR"/>
        </w:rPr>
      </w:pPr>
      <w:r w:rsidRPr="00163E08">
        <w:rPr>
          <w:b/>
        </w:rPr>
        <w:t>Combined Task Force</w:t>
      </w:r>
    </w:p>
    <w:p w14:paraId="431B9114" w14:textId="41ED37F1" w:rsidR="00781B43" w:rsidRPr="00163E08" w:rsidRDefault="00781B43" w:rsidP="00781B43">
      <w:pPr>
        <w:pStyle w:val="NormalWeb"/>
        <w:shd w:val="clear" w:color="auto" w:fill="FFFFFF"/>
        <w:spacing w:before="120" w:beforeAutospacing="0" w:after="120" w:afterAutospacing="0" w:line="360" w:lineRule="auto"/>
        <w:ind w:firstLine="720"/>
        <w:rPr>
          <w:color w:val="222222"/>
        </w:rPr>
      </w:pPr>
      <w:r w:rsidRPr="00163E08">
        <w:rPr>
          <w:color w:val="222222"/>
        </w:rPr>
        <w:t xml:space="preserve">A </w:t>
      </w:r>
      <w:r w:rsidR="00612F96" w:rsidRPr="00163E08">
        <w:rPr>
          <w:color w:val="222222"/>
        </w:rPr>
        <w:t>international</w:t>
      </w:r>
      <w:r w:rsidRPr="00163E08">
        <w:rPr>
          <w:color w:val="222222"/>
        </w:rPr>
        <w:t xml:space="preserve"> coalition naval task force </w:t>
      </w:r>
      <w:r w:rsidR="00612F96" w:rsidRPr="00163E08">
        <w:rPr>
          <w:color w:val="222222"/>
        </w:rPr>
        <w:t>functioning</w:t>
      </w:r>
      <w:r w:rsidRPr="00163E08">
        <w:rPr>
          <w:color w:val="222222"/>
        </w:rPr>
        <w:t xml:space="preserve"> under the 25-nation coalition of Combined Maritime Forces based in Bahrain </w:t>
      </w:r>
      <w:proofErr w:type="spellStart"/>
      <w:r w:rsidR="00FC5220" w:rsidRPr="00163E08">
        <w:rPr>
          <w:color w:val="222222"/>
        </w:rPr>
        <w:t>cre</w:t>
      </w:r>
      <w:proofErr w:type="spellEnd"/>
      <w:r w:rsidRPr="00163E08">
        <w:rPr>
          <w:color w:val="222222"/>
        </w:rPr>
        <w:t xml:space="preserve"> to monitor, board, inspect, and prevent suspect shipping to pursue the "Global War on Terrorism" and in the Horn of Africa region (HOA). It incorporates operations in the North Arabia Sea to support operations in the Indian Ocean. These </w:t>
      </w:r>
      <w:r w:rsidR="005A2231" w:rsidRPr="00163E08">
        <w:rPr>
          <w:color w:val="222222"/>
        </w:rPr>
        <w:t>actions</w:t>
      </w:r>
      <w:r w:rsidRPr="00163E08">
        <w:rPr>
          <w:color w:val="222222"/>
        </w:rPr>
        <w:t xml:space="preserve"> are referred to as Maritime Security Operations (MSO).</w:t>
      </w:r>
    </w:p>
    <w:p w14:paraId="13999000" w14:textId="164419AA" w:rsidR="00781B43" w:rsidRPr="00163E08" w:rsidRDefault="00E11E22" w:rsidP="00781B43">
      <w:pPr>
        <w:pStyle w:val="NormalWeb"/>
        <w:shd w:val="clear" w:color="auto" w:fill="FFFFFF"/>
        <w:spacing w:before="120" w:beforeAutospacing="0" w:after="120" w:afterAutospacing="0" w:line="360" w:lineRule="auto"/>
        <w:rPr>
          <w:rFonts w:ascii="Helvetica" w:hAnsi="Helvetica"/>
          <w:color w:val="222222"/>
        </w:rPr>
      </w:pPr>
      <w:r w:rsidRPr="00163E08">
        <w:rPr>
          <w:noProof/>
        </w:rPr>
        <w:drawing>
          <wp:anchor distT="0" distB="0" distL="114300" distR="114300" simplePos="0" relativeHeight="251661824" behindDoc="0" locked="0" layoutInCell="1" allowOverlap="1" wp14:anchorId="2B39A3A9" wp14:editId="1D7E7311">
            <wp:simplePos x="0" y="0"/>
            <wp:positionH relativeFrom="column">
              <wp:posOffset>4654550</wp:posOffset>
            </wp:positionH>
            <wp:positionV relativeFrom="paragraph">
              <wp:posOffset>1101725</wp:posOffset>
            </wp:positionV>
            <wp:extent cx="1788795" cy="1490345"/>
            <wp:effectExtent l="0" t="0" r="0" b="8255"/>
            <wp:wrapTight wrapText="bothSides">
              <wp:wrapPolygon edited="0">
                <wp:start x="0" y="0"/>
                <wp:lineTo x="0" y="21352"/>
                <wp:lineTo x="21163" y="21352"/>
                <wp:lineTo x="211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88795" cy="1490345"/>
                    </a:xfrm>
                    <a:prstGeom prst="rect">
                      <a:avLst/>
                    </a:prstGeom>
                  </pic:spPr>
                </pic:pic>
              </a:graphicData>
            </a:graphic>
            <wp14:sizeRelH relativeFrom="page">
              <wp14:pctWidth>0</wp14:pctWidth>
            </wp14:sizeRelH>
            <wp14:sizeRelV relativeFrom="page">
              <wp14:pctHeight>0</wp14:pctHeight>
            </wp14:sizeRelV>
          </wp:anchor>
        </w:drawing>
      </w:r>
      <w:r w:rsidR="00781B43" w:rsidRPr="00163E08">
        <w:rPr>
          <w:color w:val="222222"/>
        </w:rPr>
        <w:t xml:space="preserve">Countries currently </w:t>
      </w:r>
      <w:r w:rsidR="00612F96" w:rsidRPr="00163E08">
        <w:rPr>
          <w:color w:val="222222"/>
        </w:rPr>
        <w:t>backing the</w:t>
      </w:r>
      <w:r w:rsidR="00781B43" w:rsidRPr="00163E08">
        <w:rPr>
          <w:color w:val="222222"/>
        </w:rPr>
        <w:t xml:space="preserve"> CTF-150 </w:t>
      </w:r>
      <w:r w:rsidR="00612F96" w:rsidRPr="00163E08">
        <w:rPr>
          <w:color w:val="222222"/>
        </w:rPr>
        <w:t>include</w:t>
      </w:r>
      <w:r w:rsidR="00781B43" w:rsidRPr="00163E08">
        <w:rPr>
          <w:color w:val="222222"/>
        </w:rPr>
        <w:t xml:space="preserve"> Australia, Canada, Denmark,</w:t>
      </w:r>
      <w:r w:rsidR="00781B43" w:rsidRPr="00163E08">
        <w:rPr>
          <w:color w:val="222222"/>
          <w:vertAlign w:val="superscript"/>
        </w:rPr>
        <w:t xml:space="preserve"> </w:t>
      </w:r>
      <w:r w:rsidR="00781B43" w:rsidRPr="00163E08">
        <w:rPr>
          <w:color w:val="222222"/>
        </w:rPr>
        <w:t>France, Pakistan, Japan, Germany, the United Kingdom and the United States. Other states who have participated include Italy, India, Malaysia, Netherlands, New Zealand, Portugal, Singapore, Spain, Thailand and Turkey. The command of the task force alternates among the different contributing navies, with commands typically lasting four to six months.</w:t>
      </w:r>
    </w:p>
    <w:p w14:paraId="69C3CCAF" w14:textId="6B5E6909" w:rsidR="00E638A1" w:rsidRPr="00163E08" w:rsidRDefault="00E638A1" w:rsidP="00AC5E34">
      <w:pPr>
        <w:spacing w:line="360" w:lineRule="auto"/>
        <w:rPr>
          <w:b/>
          <w:lang w:eastAsia="ko-KR"/>
        </w:rPr>
      </w:pPr>
      <w:r w:rsidRPr="00163E08">
        <w:rPr>
          <w:b/>
        </w:rPr>
        <w:t>Gulf of Aden</w:t>
      </w:r>
    </w:p>
    <w:p w14:paraId="3A978CC6" w14:textId="5B905A32" w:rsidR="00781B43" w:rsidRPr="00163E08" w:rsidRDefault="00781B43" w:rsidP="005A5D30">
      <w:pPr>
        <w:spacing w:line="360" w:lineRule="auto"/>
        <w:ind w:firstLine="720"/>
        <w:rPr>
          <w:rFonts w:eastAsia="Times New Roman"/>
          <w:color w:val="222222"/>
          <w:shd w:val="clear" w:color="auto" w:fill="FFFFFF"/>
        </w:rPr>
      </w:pPr>
      <w:r w:rsidRPr="00163E08">
        <w:rPr>
          <w:rFonts w:eastAsia="Times New Roman"/>
          <w:color w:val="222222"/>
          <w:shd w:val="clear" w:color="auto" w:fill="FFFFFF"/>
        </w:rPr>
        <w:t>A deep-water </w:t>
      </w:r>
      <w:r w:rsidR="00284B89" w:rsidRPr="00163E08">
        <w:rPr>
          <w:rFonts w:eastAsia="Times New Roman"/>
          <w:shd w:val="clear" w:color="auto" w:fill="FFFFFF"/>
        </w:rPr>
        <w:t>inlet</w:t>
      </w:r>
      <w:r w:rsidR="005A5D30" w:rsidRPr="00163E08">
        <w:rPr>
          <w:rFonts w:eastAsia="Times New Roman"/>
          <w:color w:val="222222"/>
          <w:shd w:val="clear" w:color="auto" w:fill="FFFFFF"/>
        </w:rPr>
        <w:t xml:space="preserve"> wi</w:t>
      </w:r>
      <w:r w:rsidRPr="00163E08">
        <w:rPr>
          <w:rFonts w:eastAsia="Times New Roman"/>
          <w:color w:val="222222"/>
          <w:shd w:val="clear" w:color="auto" w:fill="FFFFFF"/>
        </w:rPr>
        <w:t>t</w:t>
      </w:r>
      <w:r w:rsidR="005A5D30" w:rsidRPr="00163E08">
        <w:rPr>
          <w:rFonts w:eastAsia="Times New Roman"/>
          <w:color w:val="222222"/>
          <w:shd w:val="clear" w:color="auto" w:fill="FFFFFF"/>
        </w:rPr>
        <w:t>h</w:t>
      </w:r>
      <w:r w:rsidRPr="00163E08">
        <w:rPr>
          <w:rFonts w:eastAsia="Times New Roman"/>
          <w:color w:val="222222"/>
          <w:shd w:val="clear" w:color="auto" w:fill="FFFFFF"/>
        </w:rPr>
        <w:t> </w:t>
      </w:r>
      <w:r w:rsidRPr="00163E08">
        <w:rPr>
          <w:rFonts w:eastAsia="Times New Roman"/>
          <w:shd w:val="clear" w:color="auto" w:fill="FFFFFF"/>
        </w:rPr>
        <w:t>Yemen</w:t>
      </w:r>
      <w:r w:rsidRPr="00163E08">
        <w:rPr>
          <w:rFonts w:eastAsia="Times New Roman"/>
          <w:color w:val="222222"/>
          <w:shd w:val="clear" w:color="auto" w:fill="FFFFFF"/>
        </w:rPr>
        <w:t> to the north, the </w:t>
      </w:r>
      <w:r w:rsidRPr="00163E08">
        <w:rPr>
          <w:rFonts w:eastAsia="Times New Roman"/>
          <w:shd w:val="clear" w:color="auto" w:fill="FFFFFF"/>
        </w:rPr>
        <w:t>Arabian Sea</w:t>
      </w:r>
      <w:r w:rsidRPr="00163E08">
        <w:rPr>
          <w:rFonts w:eastAsia="Times New Roman"/>
          <w:color w:val="222222"/>
          <w:shd w:val="clear" w:color="auto" w:fill="FFFFFF"/>
        </w:rPr>
        <w:t> to the east, </w:t>
      </w:r>
      <w:r w:rsidRPr="00163E08">
        <w:rPr>
          <w:rFonts w:eastAsia="Times New Roman"/>
          <w:shd w:val="clear" w:color="auto" w:fill="FFFFFF"/>
        </w:rPr>
        <w:t>Djibouti</w:t>
      </w:r>
      <w:r w:rsidRPr="00163E08">
        <w:rPr>
          <w:rFonts w:eastAsia="Times New Roman"/>
          <w:color w:val="222222"/>
          <w:shd w:val="clear" w:color="auto" w:fill="FFFFFF"/>
        </w:rPr>
        <w:t> to the west, and the </w:t>
      </w:r>
      <w:proofErr w:type="spellStart"/>
      <w:r w:rsidR="00284B89" w:rsidRPr="00163E08">
        <w:rPr>
          <w:rFonts w:eastAsia="Times New Roman"/>
          <w:shd w:val="clear" w:color="auto" w:fill="FFFFFF"/>
        </w:rPr>
        <w:t>Guardafu</w:t>
      </w:r>
      <w:proofErr w:type="spellEnd"/>
      <w:r w:rsidR="00284B89" w:rsidRPr="00163E08">
        <w:rPr>
          <w:rFonts w:eastAsia="Times New Roman"/>
          <w:shd w:val="clear" w:color="auto" w:fill="FFFFFF"/>
        </w:rPr>
        <w:t xml:space="preserve"> </w:t>
      </w:r>
      <w:r w:rsidRPr="00163E08">
        <w:rPr>
          <w:rFonts w:eastAsia="Times New Roman"/>
          <w:shd w:val="clear" w:color="auto" w:fill="FFFFFF"/>
        </w:rPr>
        <w:t>Channel</w:t>
      </w:r>
      <w:r w:rsidRPr="00163E08">
        <w:rPr>
          <w:rFonts w:eastAsia="Times New Roman"/>
          <w:color w:val="222222"/>
          <w:shd w:val="clear" w:color="auto" w:fill="FFFFFF"/>
        </w:rPr>
        <w:t>,</w:t>
      </w:r>
      <w:r w:rsidR="00284B89" w:rsidRPr="00163E08">
        <w:rPr>
          <w:rFonts w:eastAsia="Times New Roman"/>
          <w:shd w:val="clear" w:color="auto" w:fill="FFFFFF"/>
        </w:rPr>
        <w:t xml:space="preserve"> </w:t>
      </w:r>
      <w:r w:rsidRPr="00163E08">
        <w:rPr>
          <w:rFonts w:eastAsia="Times New Roman"/>
          <w:shd w:val="clear" w:color="auto" w:fill="FFFFFF"/>
        </w:rPr>
        <w:t>Somalia</w:t>
      </w:r>
      <w:r w:rsidRPr="00163E08">
        <w:rPr>
          <w:rFonts w:eastAsia="Times New Roman"/>
          <w:color w:val="222222"/>
          <w:shd w:val="clear" w:color="auto" w:fill="FFFFFF"/>
        </w:rPr>
        <w:t> to the south</w:t>
      </w:r>
      <w:r w:rsidR="00534106" w:rsidRPr="00163E08">
        <w:rPr>
          <w:rFonts w:eastAsia="Times New Roman"/>
          <w:color w:val="222222"/>
          <w:shd w:val="clear" w:color="auto" w:fill="FFFFFF"/>
        </w:rPr>
        <w:t xml:space="preserve">, where piracy is most </w:t>
      </w:r>
      <w:r w:rsidR="00284B89" w:rsidRPr="00163E08">
        <w:rPr>
          <w:rFonts w:eastAsia="Times New Roman"/>
          <w:color w:val="222222"/>
          <w:shd w:val="clear" w:color="auto" w:fill="FFFFFF"/>
        </w:rPr>
        <w:t>widespread</w:t>
      </w:r>
      <w:r w:rsidR="00534106" w:rsidRPr="00163E08">
        <w:rPr>
          <w:rFonts w:eastAsia="Times New Roman"/>
          <w:color w:val="222222"/>
          <w:shd w:val="clear" w:color="auto" w:fill="FFFFFF"/>
        </w:rPr>
        <w:t>.</w:t>
      </w:r>
    </w:p>
    <w:p w14:paraId="19BE0E83" w14:textId="112F522E" w:rsidR="005A242C" w:rsidRPr="00163E08" w:rsidRDefault="00534106" w:rsidP="005A5D30">
      <w:pPr>
        <w:spacing w:line="360" w:lineRule="auto"/>
        <w:ind w:firstLine="720"/>
        <w:rPr>
          <w:rFonts w:eastAsia="Times New Roman"/>
          <w:color w:val="222222"/>
          <w:shd w:val="clear" w:color="auto" w:fill="FFFFFF"/>
        </w:rPr>
      </w:pPr>
      <w:r w:rsidRPr="00163E08">
        <w:rPr>
          <w:noProof/>
          <w:color w:val="0070C0"/>
        </w:rPr>
        <mc:AlternateContent>
          <mc:Choice Requires="wps">
            <w:drawing>
              <wp:anchor distT="0" distB="0" distL="114300" distR="114300" simplePos="0" relativeHeight="251662848" behindDoc="0" locked="0" layoutInCell="1" allowOverlap="1" wp14:anchorId="7EDED5A4" wp14:editId="30E02CB9">
                <wp:simplePos x="0" y="0"/>
                <wp:positionH relativeFrom="column">
                  <wp:posOffset>4651375</wp:posOffset>
                </wp:positionH>
                <wp:positionV relativeFrom="paragraph">
                  <wp:posOffset>228600</wp:posOffset>
                </wp:positionV>
                <wp:extent cx="1826895" cy="2286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82689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B76C" w14:textId="1C5CAA13" w:rsidR="00254D9E" w:rsidRPr="0022254D" w:rsidRDefault="00254D9E" w:rsidP="00E11E22">
                            <w:pPr>
                              <w:pStyle w:val="SectionTitle"/>
                              <w:jc w:val="both"/>
                              <w:rPr>
                                <w:rFonts w:ascii="Times New Roman" w:hAnsi="Times New Roman" w:cs="Arial"/>
                                <w:i/>
                                <w:color w:val="auto"/>
                                <w:sz w:val="18"/>
                                <w:lang w:eastAsia="ko-KR"/>
                              </w:rPr>
                            </w:pPr>
                            <w:r>
                              <w:rPr>
                                <w:rFonts w:ascii="Times New Roman" w:hAnsi="Times New Roman" w:cs="Arial"/>
                                <w:i/>
                                <w:color w:val="auto"/>
                                <w:sz w:val="18"/>
                                <w:lang w:eastAsia="ko-KR"/>
                              </w:rPr>
                              <w:t>Figure 2: The Gulf of Aden</w:t>
                            </w:r>
                          </w:p>
                          <w:p w14:paraId="731242B2" w14:textId="77777777" w:rsidR="00254D9E" w:rsidRDefault="00254D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7EDED5A4" id="Text Box 5" o:spid="_x0000_s1027" type="#_x0000_t202" style="position:absolute;left:0;text-align:left;margin-left:366.25pt;margin-top:18pt;width:143.85pt;height:18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" filled="f" stroked="f">
                <v:textbox>
                  <w:txbxContent>
                    <w:p w14:paraId="321EB76C" w14:textId="1C5CAA13" w:rsidR="00254D9E" w:rsidRPr="0022254D" w:rsidRDefault="00254D9E" w:rsidP="00E11E22">
                      <w:pPr>
                        <w:pStyle w:val="SectionTitle"/>
                        <w:jc w:val="both"/>
                        <w:rPr>
                          <w:rFonts w:ascii="Times New Roman" w:hAnsi="Times New Roman" w:cs="Arial"/>
                          <w:i/>
                          <w:color w:val="auto"/>
                          <w:sz w:val="18"/>
                          <w:lang w:eastAsia="ko-KR"/>
                        </w:rPr>
                      </w:pPr>
                      <w:r>
                        <w:rPr>
                          <w:rFonts w:ascii="Times New Roman" w:hAnsi="Times New Roman" w:cs="Arial"/>
                          <w:i/>
                          <w:color w:val="auto"/>
                          <w:sz w:val="18"/>
                          <w:lang w:eastAsia="ko-KR"/>
                        </w:rPr>
                        <w:t>Figure 2: The Gulf of Aden</w:t>
                      </w:r>
                    </w:p>
                    <w:p w14:paraId="731242B2" w14:textId="77777777" w:rsidR="00254D9E" w:rsidRDefault="00254D9E"/>
                  </w:txbxContent>
                </v:textbox>
                <w10:wrap type="square"/>
              </v:shape>
            </w:pict>
          </mc:Fallback>
        </mc:AlternateContent>
      </w:r>
    </w:p>
    <w:p w14:paraId="3FD64266" w14:textId="47E75832" w:rsidR="005A242C" w:rsidRPr="00163E08" w:rsidRDefault="00534106" w:rsidP="005A242C">
      <w:pPr>
        <w:spacing w:line="360" w:lineRule="auto"/>
        <w:rPr>
          <w:b/>
        </w:rPr>
      </w:pPr>
      <w:r w:rsidRPr="00163E08">
        <w:rPr>
          <w:b/>
        </w:rPr>
        <w:t>Al-</w:t>
      </w:r>
      <w:r w:rsidR="005A242C" w:rsidRPr="00163E08">
        <w:rPr>
          <w:b/>
        </w:rPr>
        <w:t>Shabaab</w:t>
      </w:r>
    </w:p>
    <w:p w14:paraId="78262F63" w14:textId="6544A237" w:rsidR="00413330" w:rsidRPr="00163E08" w:rsidRDefault="00534106">
      <w:pPr>
        <w:pStyle w:val="NormalWeb"/>
        <w:spacing w:before="0" w:beforeAutospacing="0" w:after="600" w:afterAutospacing="0" w:line="360" w:lineRule="auto"/>
        <w:rPr>
          <w:rFonts w:ascii="Times" w:hAnsi="Times"/>
          <w:color w:val="000000" w:themeColor="text1"/>
          <w:spacing w:val="5"/>
        </w:rPr>
      </w:pPr>
      <w:r w:rsidRPr="00163E08">
        <w:rPr>
          <w:noProof/>
          <w:color w:val="0070C0"/>
        </w:rPr>
        <w:drawing>
          <wp:anchor distT="0" distB="0" distL="114300" distR="114300" simplePos="0" relativeHeight="251663872" behindDoc="0" locked="0" layoutInCell="1" allowOverlap="1" wp14:anchorId="4683C26A" wp14:editId="37CB4C87">
            <wp:simplePos x="0" y="0"/>
            <wp:positionH relativeFrom="column">
              <wp:posOffset>4655820</wp:posOffset>
            </wp:positionH>
            <wp:positionV relativeFrom="paragraph">
              <wp:posOffset>295275</wp:posOffset>
            </wp:positionV>
            <wp:extent cx="1725930" cy="1602740"/>
            <wp:effectExtent l="0" t="0" r="1270" b="0"/>
            <wp:wrapTight wrapText="bothSides">
              <wp:wrapPolygon edited="0">
                <wp:start x="0" y="0"/>
                <wp:lineTo x="0" y="21223"/>
                <wp:lineTo x="21298" y="21223"/>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25930" cy="1602740"/>
                    </a:xfrm>
                    <a:prstGeom prst="rect">
                      <a:avLst/>
                    </a:prstGeom>
                  </pic:spPr>
                </pic:pic>
              </a:graphicData>
            </a:graphic>
            <wp14:sizeRelH relativeFrom="page">
              <wp14:pctWidth>0</wp14:pctWidth>
            </wp14:sizeRelH>
            <wp14:sizeRelV relativeFrom="page">
              <wp14:pctHeight>0</wp14:pctHeight>
            </wp14:sizeRelV>
          </wp:anchor>
        </w:drawing>
      </w:r>
      <w:r w:rsidR="005A242C" w:rsidRPr="00163E08">
        <w:rPr>
          <w:b/>
        </w:rPr>
        <w:tab/>
      </w:r>
      <w:r w:rsidR="005A242C" w:rsidRPr="00163E08">
        <w:rPr>
          <w:rFonts w:eastAsia="Times New Roman"/>
          <w:color w:val="000000" w:themeColor="text1"/>
          <w:shd w:val="clear" w:color="auto" w:fill="FFFFFF"/>
        </w:rPr>
        <w:t> A jihadist fundamentalist group </w:t>
      </w:r>
      <w:r w:rsidRPr="00163E08">
        <w:rPr>
          <w:rFonts w:eastAsia="Times New Roman"/>
          <w:color w:val="000000" w:themeColor="text1"/>
          <w:shd w:val="clear" w:color="auto" w:fill="FFFFFF"/>
        </w:rPr>
        <w:t>centred</w:t>
      </w:r>
      <w:r w:rsidR="005A242C" w:rsidRPr="00163E08">
        <w:rPr>
          <w:rFonts w:eastAsia="Times New Roman"/>
          <w:color w:val="000000" w:themeColor="text1"/>
          <w:shd w:val="clear" w:color="auto" w:fill="FFFFFF"/>
        </w:rPr>
        <w:t xml:space="preserve"> in East Africa. In 2012, it </w:t>
      </w:r>
      <w:r w:rsidRPr="00163E08">
        <w:rPr>
          <w:rFonts w:eastAsia="Times New Roman"/>
          <w:color w:val="000000" w:themeColor="text1"/>
          <w:shd w:val="clear" w:color="auto" w:fill="FFFFFF"/>
        </w:rPr>
        <w:t>swore</w:t>
      </w:r>
      <w:r w:rsidR="005A242C" w:rsidRPr="00163E08">
        <w:rPr>
          <w:rFonts w:eastAsia="Times New Roman"/>
          <w:color w:val="000000" w:themeColor="text1"/>
          <w:shd w:val="clear" w:color="auto" w:fill="FFFFFF"/>
        </w:rPr>
        <w:t> allegiance to the militant Islamist organization Al-Qaeda.</w:t>
      </w:r>
      <w:r w:rsidRPr="00163E08">
        <w:rPr>
          <w:rFonts w:eastAsia="Times New Roman"/>
          <w:color w:val="000000" w:themeColor="text1"/>
          <w:shd w:val="clear" w:color="auto" w:fill="FFFFFF"/>
        </w:rPr>
        <w:t xml:space="preserve"> </w:t>
      </w:r>
      <w:r w:rsidRPr="00163E08">
        <w:rPr>
          <w:rFonts w:eastAsia="Times New Roman"/>
          <w:color w:val="000000" w:themeColor="text1"/>
          <w:spacing w:val="5"/>
        </w:rPr>
        <w:t>Al-Shabab continues to conduc</w:t>
      </w:r>
      <w:ins w:id="1" w:author="Sharanya_Trivedi" w:date="2019-12-28T11:03:00Z">
        <w:r w:rsidR="00140EDD" w:rsidRPr="00163E08">
          <w:rPr>
            <w:rFonts w:eastAsia="Times New Roman"/>
            <w:color w:val="000000" w:themeColor="text1"/>
            <w:spacing w:val="5"/>
          </w:rPr>
          <w:softHyphen/>
        </w:r>
      </w:ins>
      <w:r w:rsidRPr="00163E08">
        <w:rPr>
          <w:rFonts w:eastAsia="Times New Roman"/>
          <w:color w:val="000000" w:themeColor="text1"/>
          <w:spacing w:val="5"/>
        </w:rPr>
        <w:t>t attacks both in Somalia and in nearby Kenya, such as a</w:t>
      </w:r>
      <w:r w:rsidR="00E739E3" w:rsidRPr="00163E08">
        <w:rPr>
          <w:rFonts w:eastAsia="Times New Roman"/>
          <w:color w:val="000000" w:themeColor="text1"/>
          <w:spacing w:val="5"/>
        </w:rPr>
        <w:t>n attack on 15</w:t>
      </w:r>
      <w:r w:rsidR="00140EDD" w:rsidRPr="00163E08">
        <w:rPr>
          <w:rFonts w:eastAsia="Times New Roman"/>
          <w:color w:val="000000" w:themeColor="text1"/>
          <w:spacing w:val="5"/>
          <w:vertAlign w:val="superscript"/>
        </w:rPr>
        <w:t>th</w:t>
      </w:r>
      <w:r w:rsidR="00140EDD" w:rsidRPr="00163E08">
        <w:rPr>
          <w:rFonts w:eastAsia="Times New Roman"/>
          <w:color w:val="000000" w:themeColor="text1"/>
          <w:spacing w:val="5"/>
        </w:rPr>
        <w:t xml:space="preserve"> </w:t>
      </w:r>
      <w:r w:rsidRPr="00163E08">
        <w:rPr>
          <w:rFonts w:eastAsia="Times New Roman"/>
          <w:color w:val="000000" w:themeColor="text1"/>
          <w:spacing w:val="5"/>
        </w:rPr>
        <w:t xml:space="preserve">January 2019 on a Nairobi hotel complex during which at least twenty-one civilians were killed and hundreds held hostage. </w:t>
      </w:r>
    </w:p>
    <w:p w14:paraId="2B2ACB4E" w14:textId="70CBA7FB" w:rsidR="00413330" w:rsidRPr="00163E08" w:rsidRDefault="00413330" w:rsidP="005840D5">
      <w:pPr>
        <w:pStyle w:val="NormalWeb"/>
        <w:spacing w:before="0" w:beforeAutospacing="0" w:after="600" w:afterAutospacing="0" w:line="360" w:lineRule="auto"/>
        <w:ind w:firstLine="720"/>
        <w:rPr>
          <w:color w:val="000000" w:themeColor="text1"/>
          <w:spacing w:val="5"/>
        </w:rPr>
      </w:pPr>
      <w:r w:rsidRPr="00163E08">
        <w:rPr>
          <w:noProof/>
          <w:color w:val="0070C0"/>
        </w:rPr>
        <mc:AlternateContent>
          <mc:Choice Requires="wps">
            <w:drawing>
              <wp:anchor distT="0" distB="0" distL="114300" distR="114300" simplePos="0" relativeHeight="251664896" behindDoc="0" locked="0" layoutInCell="1" allowOverlap="1" wp14:anchorId="41D9F5F9" wp14:editId="77C03FE5">
                <wp:simplePos x="0" y="0"/>
                <wp:positionH relativeFrom="column">
                  <wp:posOffset>4423410</wp:posOffset>
                </wp:positionH>
                <wp:positionV relativeFrom="paragraph">
                  <wp:posOffset>260350</wp:posOffset>
                </wp:positionV>
                <wp:extent cx="2284095" cy="2311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28409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F46E9" w14:textId="4690D3DE" w:rsidR="00254D9E" w:rsidRPr="00534106" w:rsidRDefault="00254D9E">
                            <w:pPr>
                              <w:rPr>
                                <w:b/>
                                <w:bCs/>
                              </w:rPr>
                            </w:pPr>
                            <w:r w:rsidRPr="00534106">
                              <w:rPr>
                                <w:rFonts w:cs="Arial"/>
                                <w:b/>
                                <w:bCs/>
                                <w:i/>
                                <w:sz w:val="18"/>
                                <w:lang w:eastAsia="ko-KR"/>
                              </w:rPr>
                              <w:t>Figure 3: Al-Shabaab’s presence in Somalia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1D9F5F9" id="Text Box 7" o:spid="_x0000_s1028" type="#_x0000_t202" style="position:absolute;margin-left:348.3pt;margin-top:20.5pt;width:179.85pt;height:18.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" filled="f" stroked="f">
                <v:textbox>
                  <w:txbxContent>
                    <w:p w14:paraId="6EBF46E9" w14:textId="4690D3DE" w:rsidR="00254D9E" w:rsidRPr="00534106" w:rsidRDefault="00254D9E">
                      <w:pPr>
                        <w:rPr>
                          <w:b/>
                          <w:bCs/>
                        </w:rPr>
                      </w:pPr>
                      <w:r w:rsidRPr="00534106">
                        <w:rPr>
                          <w:rFonts w:cs="Arial"/>
                          <w:b/>
                          <w:bCs/>
                          <w:i/>
                          <w:sz w:val="18"/>
                          <w:lang w:eastAsia="ko-KR"/>
                        </w:rPr>
                        <w:t>Figure 3: Al-Shabaab’s presence in Somalia</w:t>
                      </w:r>
                    </w:p>
                  </w:txbxContent>
                </v:textbox>
                <w10:wrap type="square"/>
              </v:shape>
            </w:pict>
          </mc:Fallback>
        </mc:AlternateContent>
      </w:r>
      <w:r w:rsidRPr="00163E08">
        <w:rPr>
          <w:color w:val="000000" w:themeColor="text1"/>
          <w:spacing w:val="5"/>
        </w:rPr>
        <w:t xml:space="preserve">Since its </w:t>
      </w:r>
      <w:r w:rsidR="00B00A89" w:rsidRPr="00163E08">
        <w:rPr>
          <w:color w:val="000000" w:themeColor="text1"/>
          <w:spacing w:val="5"/>
        </w:rPr>
        <w:t>inception</w:t>
      </w:r>
      <w:r w:rsidRPr="00163E08">
        <w:rPr>
          <w:color w:val="000000" w:themeColor="text1"/>
          <w:spacing w:val="5"/>
        </w:rPr>
        <w:t xml:space="preserve"> in 2006, al-Shabab has exploited the vulnerability of Somalia’s main government, despite the government’s consolidation in recent years, to control large areas of ungoverned terrain. The </w:t>
      </w:r>
      <w:r w:rsidRPr="00163E08">
        <w:rPr>
          <w:color w:val="000000" w:themeColor="text1"/>
          <w:spacing w:val="5"/>
        </w:rPr>
        <w:lastRenderedPageBreak/>
        <w:t>terrorist group reached its highest in 2011 when it controlled parts of the capital city of Mogadishu and the crucial port of Kismayo. </w:t>
      </w:r>
    </w:p>
    <w:p w14:paraId="663C34FA" w14:textId="4945A847" w:rsidR="00C27BAC" w:rsidRPr="00163E08" w:rsidRDefault="00C27BAC" w:rsidP="00AC5E34">
      <w:pPr>
        <w:pStyle w:val="SectionTitle"/>
        <w:rPr>
          <w:rFonts w:ascii="Times New Roman" w:hAnsi="Times New Roman"/>
          <w:color w:val="0070C0"/>
          <w:szCs w:val="28"/>
        </w:rPr>
      </w:pPr>
      <w:r w:rsidRPr="00163E08">
        <w:rPr>
          <w:rFonts w:ascii="Times New Roman" w:hAnsi="Times New Roman"/>
          <w:color w:val="0070C0"/>
          <w:szCs w:val="28"/>
        </w:rPr>
        <w:t>General Overview</w:t>
      </w:r>
    </w:p>
    <w:p w14:paraId="2EC950AF" w14:textId="4EDDE544" w:rsidR="00C27BAC" w:rsidRPr="00163E08" w:rsidRDefault="00E11E22" w:rsidP="00AC5E34">
      <w:pPr>
        <w:pStyle w:val="Sub-headingofResearchReport"/>
        <w:tabs>
          <w:tab w:val="clear" w:pos="8336"/>
          <w:tab w:val="left" w:pos="7600"/>
        </w:tabs>
        <w:rPr>
          <w:rFonts w:ascii="Times New Roman" w:hAnsi="Times New Roman"/>
          <w:color w:val="0070C0"/>
          <w:sz w:val="24"/>
          <w:lang w:eastAsia="ko-KR"/>
        </w:rPr>
      </w:pPr>
      <w:r w:rsidRPr="00163E08">
        <w:rPr>
          <w:rFonts w:ascii="Times New Roman" w:hAnsi="Times New Roman"/>
          <w:color w:val="0070C0"/>
          <w:sz w:val="24"/>
        </w:rPr>
        <w:t>Historical Background</w:t>
      </w:r>
      <w:r w:rsidR="00534106" w:rsidRPr="00163E08">
        <w:rPr>
          <w:rFonts w:ascii="Times New Roman" w:hAnsi="Times New Roman" w:cs="Arial"/>
          <w:i/>
          <w:color w:val="auto"/>
          <w:sz w:val="24"/>
          <w:lang w:eastAsia="ko-KR"/>
        </w:rPr>
        <w:t xml:space="preserve"> </w:t>
      </w:r>
    </w:p>
    <w:p w14:paraId="4FA55DAC" w14:textId="31D8188E" w:rsidR="00C27BAC" w:rsidRPr="00163E08" w:rsidRDefault="00C27BAC" w:rsidP="008E0CA8">
      <w:pPr>
        <w:pStyle w:val="SectionTitle"/>
        <w:jc w:val="both"/>
        <w:rPr>
          <w:rFonts w:ascii="Times New Roman" w:hAnsi="Times New Roman" w:cs="Arial"/>
          <w:i/>
          <w:iCs/>
          <w:color w:val="auto"/>
          <w:sz w:val="24"/>
          <w:lang w:eastAsia="ko-KR"/>
        </w:rPr>
      </w:pPr>
      <w:r w:rsidRPr="00163E08">
        <w:rPr>
          <w:rFonts w:ascii="Times New Roman" w:hAnsi="Times New Roman"/>
          <w:color w:val="0070C0"/>
          <w:sz w:val="24"/>
        </w:rPr>
        <w:tab/>
      </w:r>
      <w:r w:rsidR="00EA42D0" w:rsidRPr="00163E08">
        <w:rPr>
          <w:rFonts w:ascii="Times New Roman" w:hAnsi="Times New Roman"/>
          <w:i/>
          <w:iCs/>
          <w:color w:val="0070C0"/>
          <w:sz w:val="24"/>
        </w:rPr>
        <w:t xml:space="preserve">Independence </w:t>
      </w:r>
      <w:r w:rsidR="00AE4031" w:rsidRPr="00163E08">
        <w:rPr>
          <w:rFonts w:ascii="Times New Roman" w:hAnsi="Times New Roman"/>
          <w:i/>
          <w:iCs/>
          <w:color w:val="0070C0"/>
          <w:sz w:val="24"/>
        </w:rPr>
        <w:t>(</w:t>
      </w:r>
      <w:r w:rsidR="00EA42D0" w:rsidRPr="00163E08">
        <w:rPr>
          <w:rFonts w:ascii="Times New Roman" w:hAnsi="Times New Roman"/>
          <w:i/>
          <w:iCs/>
          <w:color w:val="0070C0"/>
          <w:sz w:val="24"/>
        </w:rPr>
        <w:t>1960-196</w:t>
      </w:r>
      <w:r w:rsidR="00AE4031" w:rsidRPr="00163E08">
        <w:rPr>
          <w:rFonts w:ascii="Times New Roman" w:hAnsi="Times New Roman"/>
          <w:i/>
          <w:iCs/>
          <w:color w:val="0070C0"/>
          <w:sz w:val="24"/>
        </w:rPr>
        <w:t>9)</w:t>
      </w:r>
      <w:r w:rsidR="00534106" w:rsidRPr="00163E08">
        <w:rPr>
          <w:rFonts w:ascii="Times New Roman" w:hAnsi="Times New Roman" w:cs="Arial"/>
          <w:i/>
          <w:iCs/>
          <w:color w:val="auto"/>
          <w:sz w:val="24"/>
          <w:lang w:eastAsia="ko-KR"/>
        </w:rPr>
        <w:t xml:space="preserve"> </w:t>
      </w:r>
    </w:p>
    <w:p w14:paraId="4AF39B3D" w14:textId="04124CFF" w:rsidR="003252CB" w:rsidRPr="003252CB" w:rsidRDefault="003252CB" w:rsidP="00663445">
      <w:pPr>
        <w:pStyle w:val="NormalWeb"/>
        <w:shd w:val="clear" w:color="auto" w:fill="FFFFFF"/>
        <w:spacing w:before="120" w:beforeAutospacing="0" w:after="120" w:afterAutospacing="0" w:line="360" w:lineRule="auto"/>
        <w:ind w:left="720"/>
        <w:rPr>
          <w:color w:val="222222"/>
        </w:rPr>
      </w:pPr>
      <w:r w:rsidRPr="003252CB">
        <w:rPr>
          <w:rFonts w:eastAsia="Times New Roman"/>
          <w:color w:val="222222"/>
          <w:shd w:val="clear" w:color="auto" w:fill="FFFFFF"/>
        </w:rPr>
        <w:t xml:space="preserve">Following World War II, Britain </w:t>
      </w:r>
      <w:r w:rsidR="00C01F69" w:rsidRPr="003252CB">
        <w:rPr>
          <w:rFonts w:eastAsia="Times New Roman"/>
          <w:color w:val="222222"/>
          <w:shd w:val="clear" w:color="auto" w:fill="FFFFFF"/>
        </w:rPr>
        <w:t>kept</w:t>
      </w:r>
      <w:r w:rsidRPr="003252CB">
        <w:rPr>
          <w:rFonts w:eastAsia="Times New Roman"/>
          <w:color w:val="222222"/>
          <w:shd w:val="clear" w:color="auto" w:fill="FFFFFF"/>
        </w:rPr>
        <w:t xml:space="preserve"> control of both </w:t>
      </w:r>
      <w:r w:rsidRPr="003252CB">
        <w:rPr>
          <w:rFonts w:eastAsia="Times New Roman"/>
          <w:shd w:val="clear" w:color="auto" w:fill="FFFFFF"/>
        </w:rPr>
        <w:t>British Somaliland</w:t>
      </w:r>
      <w:r w:rsidRPr="003252CB">
        <w:rPr>
          <w:rFonts w:eastAsia="Times New Roman"/>
          <w:color w:val="222222"/>
          <w:shd w:val="clear" w:color="auto" w:fill="FFFFFF"/>
        </w:rPr>
        <w:t> and Italian Somaliland as territories.  In 1945, during the </w:t>
      </w:r>
      <w:r w:rsidRPr="003252CB">
        <w:rPr>
          <w:rFonts w:eastAsia="Times New Roman"/>
          <w:shd w:val="clear" w:color="auto" w:fill="FFFFFF"/>
        </w:rPr>
        <w:t>Potsdam Conference</w:t>
      </w:r>
      <w:r w:rsidRPr="003252CB">
        <w:rPr>
          <w:rFonts w:eastAsia="Times New Roman"/>
          <w:color w:val="222222"/>
          <w:shd w:val="clear" w:color="auto" w:fill="FFFFFF"/>
        </w:rPr>
        <w:t xml:space="preserve">, the United Nations </w:t>
      </w:r>
      <w:r w:rsidR="00C56DC1" w:rsidRPr="003252CB">
        <w:rPr>
          <w:rFonts w:eastAsia="Times New Roman"/>
          <w:color w:val="222222"/>
          <w:shd w:val="clear" w:color="auto" w:fill="FFFFFF"/>
        </w:rPr>
        <w:t>permitted</w:t>
      </w:r>
      <w:r w:rsidRPr="003252CB">
        <w:rPr>
          <w:rFonts w:eastAsia="Times New Roman"/>
          <w:color w:val="222222"/>
          <w:shd w:val="clear" w:color="auto" w:fill="FFFFFF"/>
        </w:rPr>
        <w:t xml:space="preserve"> Italy trusteeship of Italian Somaliland as the </w:t>
      </w:r>
      <w:r w:rsidRPr="003252CB">
        <w:rPr>
          <w:rFonts w:eastAsia="Times New Roman"/>
          <w:shd w:val="clear" w:color="auto" w:fill="FFFFFF"/>
        </w:rPr>
        <w:t>Trust Territory of Somaliland</w:t>
      </w:r>
      <w:r w:rsidRPr="003252CB">
        <w:rPr>
          <w:rFonts w:eastAsia="Times New Roman"/>
        </w:rPr>
        <w:t>.</w:t>
      </w:r>
      <w:r w:rsidRPr="003252CB">
        <w:rPr>
          <w:rFonts w:eastAsia="Times New Roman"/>
          <w:color w:val="222222"/>
          <w:shd w:val="clear" w:color="auto" w:fill="FFFFFF"/>
        </w:rPr>
        <w:t xml:space="preserve"> </w:t>
      </w:r>
      <w:r w:rsidR="004E5952">
        <w:rPr>
          <w:rFonts w:eastAsia="Times New Roman"/>
          <w:color w:val="222222"/>
          <w:shd w:val="clear" w:color="auto" w:fill="FFFFFF"/>
        </w:rPr>
        <w:t>P</w:t>
      </w:r>
      <w:r w:rsidRPr="003252CB">
        <w:rPr>
          <w:rFonts w:eastAsia="Times New Roman"/>
          <w:color w:val="222222"/>
          <w:shd w:val="clear" w:color="auto" w:fill="FFFFFF"/>
        </w:rPr>
        <w:t xml:space="preserve">rovisions </w:t>
      </w:r>
      <w:r w:rsidR="004E5952">
        <w:rPr>
          <w:rFonts w:eastAsia="Times New Roman"/>
          <w:color w:val="222222"/>
          <w:shd w:val="clear" w:color="auto" w:fill="FFFFFF"/>
        </w:rPr>
        <w:t xml:space="preserve">provided by the Italian trusteeship </w:t>
      </w:r>
      <w:r w:rsidRPr="003252CB">
        <w:rPr>
          <w:rFonts w:eastAsia="Times New Roman"/>
          <w:color w:val="222222"/>
          <w:shd w:val="clear" w:color="auto" w:fill="FFFFFF"/>
        </w:rPr>
        <w:t xml:space="preserve">gave the Somalis the </w:t>
      </w:r>
      <w:r w:rsidR="00C01F69" w:rsidRPr="003252CB">
        <w:rPr>
          <w:rFonts w:eastAsia="Times New Roman"/>
          <w:color w:val="222222"/>
          <w:shd w:val="clear" w:color="auto" w:fill="FFFFFF"/>
        </w:rPr>
        <w:t>chance</w:t>
      </w:r>
      <w:r w:rsidRPr="003252CB">
        <w:rPr>
          <w:rFonts w:eastAsia="Times New Roman"/>
          <w:color w:val="222222"/>
          <w:shd w:val="clear" w:color="auto" w:fill="FFFFFF"/>
        </w:rPr>
        <w:t xml:space="preserve"> to gain experience in Western political education and self-government. These were </w:t>
      </w:r>
      <w:r w:rsidR="00C01F69" w:rsidRPr="003252CB">
        <w:rPr>
          <w:rFonts w:eastAsia="Times New Roman"/>
          <w:color w:val="222222"/>
          <w:shd w:val="clear" w:color="auto" w:fill="FFFFFF"/>
        </w:rPr>
        <w:t>benefits</w:t>
      </w:r>
      <w:r w:rsidRPr="003252CB">
        <w:rPr>
          <w:rFonts w:eastAsia="Times New Roman"/>
          <w:color w:val="222222"/>
          <w:shd w:val="clear" w:color="auto" w:fill="FFFFFF"/>
        </w:rPr>
        <w:t xml:space="preserve"> that British Somaliland, which was to be </w:t>
      </w:r>
      <w:r w:rsidR="00C01F69" w:rsidRPr="003252CB">
        <w:rPr>
          <w:rFonts w:eastAsia="Times New Roman"/>
          <w:color w:val="222222"/>
          <w:shd w:val="clear" w:color="auto" w:fill="FFFFFF"/>
        </w:rPr>
        <w:t>unified</w:t>
      </w:r>
      <w:r w:rsidRPr="003252CB">
        <w:rPr>
          <w:rFonts w:eastAsia="Times New Roman"/>
          <w:color w:val="222222"/>
          <w:shd w:val="clear" w:color="auto" w:fill="FFFFFF"/>
        </w:rPr>
        <w:t xml:space="preserve"> into the new Somali state, did not have. A </w:t>
      </w:r>
      <w:r w:rsidRPr="003252CB">
        <w:rPr>
          <w:rFonts w:eastAsia="Times New Roman"/>
          <w:shd w:val="clear" w:color="auto" w:fill="FFFFFF"/>
        </w:rPr>
        <w:t>referendum</w:t>
      </w:r>
      <w:r>
        <w:rPr>
          <w:rFonts w:eastAsia="Times New Roman"/>
          <w:color w:val="222222"/>
          <w:shd w:val="clear" w:color="auto" w:fill="FFFFFF"/>
        </w:rPr>
        <w:t xml:space="preserve"> was held in </w:t>
      </w:r>
      <w:r w:rsidR="00C12AF8">
        <w:rPr>
          <w:rFonts w:eastAsia="Times New Roman"/>
          <w:color w:val="222222"/>
          <w:shd w:val="clear" w:color="auto" w:fill="FFFFFF"/>
        </w:rPr>
        <w:t>borderi</w:t>
      </w:r>
      <w:r w:rsidR="00C12AF8" w:rsidRPr="003252CB">
        <w:rPr>
          <w:rFonts w:eastAsia="Times New Roman"/>
          <w:color w:val="222222"/>
          <w:shd w:val="clear" w:color="auto" w:fill="FFFFFF"/>
        </w:rPr>
        <w:t>ng</w:t>
      </w:r>
      <w:r w:rsidRPr="003252CB">
        <w:rPr>
          <w:rFonts w:eastAsia="Times New Roman"/>
          <w:color w:val="222222"/>
          <w:shd w:val="clear" w:color="auto" w:fill="FFFFFF"/>
        </w:rPr>
        <w:t> </w:t>
      </w:r>
      <w:r w:rsidRPr="003252CB">
        <w:rPr>
          <w:rFonts w:eastAsia="Times New Roman"/>
          <w:shd w:val="clear" w:color="auto" w:fill="FFFFFF"/>
        </w:rPr>
        <w:t>Djibouti</w:t>
      </w:r>
      <w:r w:rsidRPr="003252CB">
        <w:rPr>
          <w:rFonts w:eastAsia="Times New Roman"/>
          <w:color w:val="222222"/>
          <w:shd w:val="clear" w:color="auto" w:fill="FFFFFF"/>
        </w:rPr>
        <w:t> (then known as </w:t>
      </w:r>
      <w:r w:rsidRPr="003252CB">
        <w:rPr>
          <w:rFonts w:eastAsia="Times New Roman"/>
          <w:shd w:val="clear" w:color="auto" w:fill="FFFFFF"/>
        </w:rPr>
        <w:t>French Somaliland</w:t>
      </w:r>
      <w:r w:rsidRPr="003252CB">
        <w:rPr>
          <w:rFonts w:eastAsia="Times New Roman"/>
          <w:color w:val="222222"/>
          <w:shd w:val="clear" w:color="auto" w:fill="FFFFFF"/>
        </w:rPr>
        <w:t xml:space="preserve">) in 1958, on the eve of Somalia's independence in 1960, to decide whether or not to join the Somali Republic or to </w:t>
      </w:r>
      <w:r w:rsidR="00C01F69" w:rsidRPr="003252CB">
        <w:rPr>
          <w:rFonts w:eastAsia="Times New Roman"/>
          <w:color w:val="222222"/>
          <w:shd w:val="clear" w:color="auto" w:fill="FFFFFF"/>
        </w:rPr>
        <w:t>stay</w:t>
      </w:r>
      <w:r w:rsidRPr="003252CB">
        <w:rPr>
          <w:rFonts w:eastAsia="Times New Roman"/>
          <w:color w:val="222222"/>
          <w:shd w:val="clear" w:color="auto" w:fill="FFFFFF"/>
        </w:rPr>
        <w:t xml:space="preserve"> with France. The referendum </w:t>
      </w:r>
      <w:r w:rsidR="00CC7D41">
        <w:rPr>
          <w:rFonts w:eastAsia="Times New Roman"/>
          <w:color w:val="222222"/>
          <w:shd w:val="clear" w:color="auto" w:fill="FFFFFF"/>
        </w:rPr>
        <w:t>resulted</w:t>
      </w:r>
      <w:r w:rsidRPr="003252CB">
        <w:rPr>
          <w:rFonts w:eastAsia="Times New Roman"/>
          <w:color w:val="222222"/>
          <w:shd w:val="clear" w:color="auto" w:fill="FFFFFF"/>
        </w:rPr>
        <w:t xml:space="preserve"> in favour of a </w:t>
      </w:r>
      <w:r w:rsidR="00C12AF8" w:rsidRPr="003252CB">
        <w:rPr>
          <w:rFonts w:eastAsia="Times New Roman"/>
          <w:color w:val="222222"/>
          <w:shd w:val="clear" w:color="auto" w:fill="FFFFFF"/>
        </w:rPr>
        <w:t>continual</w:t>
      </w:r>
      <w:r w:rsidRPr="003252CB">
        <w:rPr>
          <w:rFonts w:eastAsia="Times New Roman"/>
          <w:color w:val="222222"/>
          <w:shd w:val="clear" w:color="auto" w:fill="FFFFFF"/>
        </w:rPr>
        <w:t xml:space="preserve"> association with France, largely due to a </w:t>
      </w:r>
      <w:r w:rsidR="00CC7D41" w:rsidRPr="003252CB">
        <w:rPr>
          <w:rFonts w:eastAsia="Times New Roman"/>
          <w:color w:val="222222"/>
          <w:shd w:val="clear" w:color="auto" w:fill="FFFFFF"/>
        </w:rPr>
        <w:t>mutual</w:t>
      </w:r>
      <w:r w:rsidRPr="003252CB">
        <w:rPr>
          <w:rFonts w:eastAsia="Times New Roman"/>
          <w:color w:val="222222"/>
          <w:shd w:val="clear" w:color="auto" w:fill="FFFFFF"/>
        </w:rPr>
        <w:t xml:space="preserve"> yes vote by the </w:t>
      </w:r>
      <w:r w:rsidR="00C01F69" w:rsidRPr="003252CB">
        <w:rPr>
          <w:rFonts w:eastAsia="Times New Roman"/>
          <w:color w:val="222222"/>
          <w:shd w:val="clear" w:color="auto" w:fill="FFFFFF"/>
        </w:rPr>
        <w:t>considerable</w:t>
      </w:r>
      <w:r w:rsidRPr="003252CB">
        <w:rPr>
          <w:rFonts w:eastAsia="Times New Roman"/>
          <w:color w:val="222222"/>
          <w:shd w:val="clear" w:color="auto" w:fill="FFFFFF"/>
        </w:rPr>
        <w:t> </w:t>
      </w:r>
      <w:r w:rsidRPr="003252CB">
        <w:rPr>
          <w:rFonts w:eastAsia="Times New Roman"/>
          <w:shd w:val="clear" w:color="auto" w:fill="FFFFFF"/>
        </w:rPr>
        <w:t>Afar</w:t>
      </w:r>
      <w:r w:rsidRPr="003252CB">
        <w:rPr>
          <w:rFonts w:eastAsia="Times New Roman"/>
          <w:color w:val="222222"/>
          <w:shd w:val="clear" w:color="auto" w:fill="FFFFFF"/>
        </w:rPr>
        <w:t xml:space="preserve"> ethnic group and resident Europeans. On 1 July 1960, the two territories </w:t>
      </w:r>
      <w:r w:rsidR="00C01F69" w:rsidRPr="003252CB">
        <w:rPr>
          <w:rFonts w:eastAsia="Times New Roman"/>
          <w:color w:val="222222"/>
          <w:shd w:val="clear" w:color="auto" w:fill="FFFFFF"/>
        </w:rPr>
        <w:t>unified</w:t>
      </w:r>
      <w:r w:rsidRPr="003252CB">
        <w:rPr>
          <w:rFonts w:eastAsia="Times New Roman"/>
          <w:color w:val="222222"/>
          <w:shd w:val="clear" w:color="auto" w:fill="FFFFFF"/>
        </w:rPr>
        <w:t xml:space="preserve"> to form the </w:t>
      </w:r>
      <w:r w:rsidRPr="003252CB">
        <w:rPr>
          <w:rFonts w:eastAsia="Times New Roman"/>
          <w:shd w:val="clear" w:color="auto" w:fill="FFFFFF"/>
        </w:rPr>
        <w:t>Somali Republic</w:t>
      </w:r>
      <w:r w:rsidRPr="003252CB">
        <w:rPr>
          <w:rFonts w:eastAsia="Times New Roman"/>
          <w:color w:val="222222"/>
          <w:shd w:val="clear" w:color="auto" w:fill="FFFFFF"/>
        </w:rPr>
        <w:t xml:space="preserve">, </w:t>
      </w:r>
      <w:r w:rsidR="00C01F69" w:rsidRPr="003252CB">
        <w:rPr>
          <w:rFonts w:eastAsia="Times New Roman"/>
          <w:color w:val="222222"/>
          <w:shd w:val="clear" w:color="auto" w:fill="FFFFFF"/>
        </w:rPr>
        <w:t>although</w:t>
      </w:r>
      <w:r w:rsidRPr="003252CB">
        <w:rPr>
          <w:rFonts w:eastAsia="Times New Roman"/>
          <w:color w:val="222222"/>
          <w:shd w:val="clear" w:color="auto" w:fill="FFFFFF"/>
        </w:rPr>
        <w:t xml:space="preserve"> within boundaries drawn up by Italy and Britain.</w:t>
      </w:r>
      <w:r w:rsidRPr="003252CB">
        <w:rPr>
          <w:color w:val="222222"/>
        </w:rPr>
        <w:t xml:space="preserve"> In 15 October 1969, while paying a visit to the northern town of Las Anod, Somalia's then President </w:t>
      </w:r>
      <w:proofErr w:type="spellStart"/>
      <w:r w:rsidRPr="003252CB">
        <w:rPr>
          <w:color w:val="222222"/>
        </w:rPr>
        <w:t>Abdirashid</w:t>
      </w:r>
      <w:proofErr w:type="spellEnd"/>
      <w:r w:rsidRPr="003252CB">
        <w:rPr>
          <w:color w:val="222222"/>
        </w:rPr>
        <w:t xml:space="preserve"> Ali </w:t>
      </w:r>
      <w:proofErr w:type="spellStart"/>
      <w:r w:rsidRPr="003252CB">
        <w:rPr>
          <w:color w:val="222222"/>
        </w:rPr>
        <w:t>Shermarke</w:t>
      </w:r>
      <w:proofErr w:type="spellEnd"/>
      <w:r w:rsidRPr="003252CB">
        <w:rPr>
          <w:color w:val="222222"/>
        </w:rPr>
        <w:t xml:space="preserve"> was shot dead by one of his own bodyguards. His assassination was </w:t>
      </w:r>
      <w:r w:rsidR="00C12AF8">
        <w:rPr>
          <w:color w:val="222222"/>
        </w:rPr>
        <w:t>quickly</w:t>
      </w:r>
      <w:r w:rsidRPr="003252CB">
        <w:rPr>
          <w:color w:val="222222"/>
        </w:rPr>
        <w:t xml:space="preserve"> followed by a</w:t>
      </w:r>
      <w:r w:rsidR="00CC7D41">
        <w:rPr>
          <w:color w:val="222222"/>
        </w:rPr>
        <w:t>n</w:t>
      </w:r>
      <w:r w:rsidRPr="003252CB">
        <w:rPr>
          <w:color w:val="222222"/>
        </w:rPr>
        <w:t xml:space="preserve"> </w:t>
      </w:r>
      <w:r w:rsidR="00CC7D41" w:rsidRPr="003252CB">
        <w:rPr>
          <w:color w:val="222222"/>
        </w:rPr>
        <w:t>armed</w:t>
      </w:r>
      <w:r w:rsidRPr="003252CB">
        <w:rPr>
          <w:color w:val="222222"/>
        </w:rPr>
        <w:t> coup d'état on 21</w:t>
      </w:r>
      <w:r w:rsidR="00CC7D41" w:rsidRPr="00CC7D41">
        <w:rPr>
          <w:color w:val="222222"/>
          <w:vertAlign w:val="superscript"/>
        </w:rPr>
        <w:t>st</w:t>
      </w:r>
      <w:r w:rsidR="00CC7D41">
        <w:rPr>
          <w:color w:val="222222"/>
        </w:rPr>
        <w:t xml:space="preserve"> </w:t>
      </w:r>
      <w:r w:rsidRPr="003252CB">
        <w:rPr>
          <w:color w:val="222222"/>
        </w:rPr>
        <w:t>October 1969 in which the Somali Ar</w:t>
      </w:r>
      <w:r w:rsidR="00707F9D">
        <w:rPr>
          <w:color w:val="222222"/>
        </w:rPr>
        <w:t>my was able to seize</w:t>
      </w:r>
      <w:r w:rsidRPr="003252CB">
        <w:rPr>
          <w:color w:val="222222"/>
        </w:rPr>
        <w:t xml:space="preserve"> power without encountering armed opposition — </w:t>
      </w:r>
      <w:r w:rsidR="00707F9D" w:rsidRPr="003252CB">
        <w:rPr>
          <w:color w:val="222222"/>
        </w:rPr>
        <w:t>essentially</w:t>
      </w:r>
      <w:r w:rsidRPr="003252CB">
        <w:rPr>
          <w:color w:val="222222"/>
        </w:rPr>
        <w:t xml:space="preserve"> a bloodless takeover. The putsch was </w:t>
      </w:r>
      <w:r w:rsidR="00C01F69" w:rsidRPr="003252CB">
        <w:rPr>
          <w:color w:val="222222"/>
        </w:rPr>
        <w:t>commanded</w:t>
      </w:r>
      <w:r w:rsidRPr="003252CB">
        <w:rPr>
          <w:color w:val="222222"/>
        </w:rPr>
        <w:t xml:space="preserve"> by Major General Mohamed </w:t>
      </w:r>
      <w:proofErr w:type="spellStart"/>
      <w:r w:rsidRPr="003252CB">
        <w:rPr>
          <w:color w:val="222222"/>
        </w:rPr>
        <w:t>Siad</w:t>
      </w:r>
      <w:proofErr w:type="spellEnd"/>
      <w:r w:rsidRPr="003252CB">
        <w:rPr>
          <w:color w:val="222222"/>
        </w:rPr>
        <w:t xml:space="preserve"> Barre, who at the time </w:t>
      </w:r>
      <w:r w:rsidR="00C01F69" w:rsidRPr="003252CB">
        <w:rPr>
          <w:color w:val="222222"/>
        </w:rPr>
        <w:t>led</w:t>
      </w:r>
      <w:r w:rsidRPr="003252CB">
        <w:rPr>
          <w:color w:val="222222"/>
        </w:rPr>
        <w:t xml:space="preserve"> the army.</w:t>
      </w:r>
      <w:r>
        <w:rPr>
          <w:color w:val="222222"/>
        </w:rPr>
        <w:t xml:space="preserve"> </w:t>
      </w:r>
    </w:p>
    <w:p w14:paraId="3765CF8C" w14:textId="39D36624" w:rsidR="00C27BAC" w:rsidRPr="00163E08" w:rsidRDefault="003252CB" w:rsidP="003252CB">
      <w:pPr>
        <w:pStyle w:val="Sub-sub-headingofResearchReport"/>
        <w:ind w:firstLine="720"/>
        <w:rPr>
          <w:rFonts w:ascii="Times New Roman" w:hAnsi="Times New Roman"/>
          <w:color w:val="0070C0"/>
          <w:sz w:val="24"/>
          <w:lang w:eastAsia="ko-KR"/>
        </w:rPr>
      </w:pPr>
      <w:r w:rsidRPr="00163E08">
        <w:rPr>
          <w:rFonts w:ascii="Times New Roman" w:hAnsi="Times New Roman"/>
          <w:color w:val="0070C0"/>
          <w:sz w:val="24"/>
        </w:rPr>
        <w:t>Somali Democratic Republic (1969-1991)</w:t>
      </w:r>
    </w:p>
    <w:p w14:paraId="64D2AB99" w14:textId="069804C2" w:rsidR="00FE573C" w:rsidRDefault="00485292" w:rsidP="00663445">
      <w:pPr>
        <w:spacing w:line="360" w:lineRule="auto"/>
        <w:ind w:left="720"/>
        <w:rPr>
          <w:rFonts w:eastAsia="Times New Roman"/>
        </w:rPr>
      </w:pPr>
      <w:r>
        <w:rPr>
          <w:rFonts w:eastAsia="Times New Roman"/>
          <w:color w:val="222222"/>
          <w:shd w:val="clear" w:color="auto" w:fill="FFFFFF"/>
        </w:rPr>
        <w:t>T</w:t>
      </w:r>
      <w:r w:rsidR="003252CB" w:rsidRPr="009443E3">
        <w:rPr>
          <w:rFonts w:eastAsia="Times New Roman"/>
          <w:color w:val="222222"/>
          <w:shd w:val="clear" w:color="auto" w:fill="FFFFFF"/>
        </w:rPr>
        <w:t>he </w:t>
      </w:r>
      <w:r w:rsidR="003252CB" w:rsidRPr="009443E3">
        <w:rPr>
          <w:rFonts w:eastAsia="Times New Roman"/>
          <w:shd w:val="clear" w:color="auto" w:fill="FFFFFF"/>
        </w:rPr>
        <w:t>Supreme Revolutionary Council</w:t>
      </w:r>
      <w:r w:rsidR="003252CB" w:rsidRPr="009443E3">
        <w:rPr>
          <w:rFonts w:eastAsia="Times New Roman"/>
          <w:color w:val="222222"/>
          <w:shd w:val="clear" w:color="auto" w:fill="FFFFFF"/>
        </w:rPr>
        <w:t> </w:t>
      </w:r>
      <w:r w:rsidR="009443E3">
        <w:rPr>
          <w:rFonts w:eastAsia="Times New Roman"/>
          <w:color w:val="222222"/>
          <w:shd w:val="clear" w:color="auto" w:fill="FFFFFF"/>
        </w:rPr>
        <w:t xml:space="preserve">(SRC) that </w:t>
      </w:r>
      <w:r w:rsidR="00C12AF8">
        <w:rPr>
          <w:rFonts w:eastAsia="Times New Roman"/>
          <w:color w:val="222222"/>
          <w:shd w:val="clear" w:color="auto" w:fill="FFFFFF"/>
        </w:rPr>
        <w:t>held</w:t>
      </w:r>
      <w:r w:rsidR="003252CB" w:rsidRPr="009443E3">
        <w:rPr>
          <w:rFonts w:eastAsia="Times New Roman"/>
          <w:color w:val="222222"/>
          <w:shd w:val="clear" w:color="auto" w:fill="FFFFFF"/>
        </w:rPr>
        <w:t xml:space="preserve"> power</w:t>
      </w:r>
      <w:r w:rsidR="00E53FD8">
        <w:rPr>
          <w:rFonts w:eastAsia="Times New Roman"/>
          <w:color w:val="222222"/>
          <w:shd w:val="clear" w:color="auto" w:fill="FFFFFF"/>
        </w:rPr>
        <w:t xml:space="preserve"> after President </w:t>
      </w:r>
      <w:proofErr w:type="spellStart"/>
      <w:r w:rsidR="00E53FD8">
        <w:rPr>
          <w:rFonts w:eastAsia="Times New Roman"/>
          <w:color w:val="222222"/>
          <w:shd w:val="clear" w:color="auto" w:fill="FFFFFF"/>
        </w:rPr>
        <w:t>Sharmarke's</w:t>
      </w:r>
      <w:proofErr w:type="spellEnd"/>
      <w:r w:rsidR="00E53FD8">
        <w:rPr>
          <w:rFonts w:eastAsia="Times New Roman"/>
          <w:color w:val="222222"/>
          <w:shd w:val="clear" w:color="auto" w:fill="FFFFFF"/>
        </w:rPr>
        <w:t xml:space="preserve"> death</w:t>
      </w:r>
      <w:r w:rsidR="003252CB" w:rsidRPr="009443E3">
        <w:rPr>
          <w:rFonts w:eastAsia="Times New Roman"/>
          <w:color w:val="222222"/>
          <w:shd w:val="clear" w:color="auto" w:fill="FFFFFF"/>
        </w:rPr>
        <w:t xml:space="preserve"> was </w:t>
      </w:r>
      <w:r w:rsidRPr="009443E3">
        <w:rPr>
          <w:rFonts w:eastAsia="Times New Roman"/>
          <w:color w:val="222222"/>
          <w:shd w:val="clear" w:color="auto" w:fill="FFFFFF"/>
        </w:rPr>
        <w:t>commanded</w:t>
      </w:r>
      <w:r w:rsidR="003252CB" w:rsidRPr="009443E3">
        <w:rPr>
          <w:rFonts w:eastAsia="Times New Roman"/>
          <w:color w:val="222222"/>
          <w:shd w:val="clear" w:color="auto" w:fill="FFFFFF"/>
        </w:rPr>
        <w:t xml:space="preserve"> by Lieutenant Colonel </w:t>
      </w:r>
      <w:proofErr w:type="spellStart"/>
      <w:r w:rsidR="003252CB" w:rsidRPr="009443E3">
        <w:rPr>
          <w:rFonts w:eastAsia="Times New Roman"/>
          <w:shd w:val="clear" w:color="auto" w:fill="FFFFFF"/>
        </w:rPr>
        <w:t>Salaad</w:t>
      </w:r>
      <w:proofErr w:type="spellEnd"/>
      <w:r w:rsidR="003252CB" w:rsidRPr="009443E3">
        <w:rPr>
          <w:rFonts w:eastAsia="Times New Roman"/>
          <w:shd w:val="clear" w:color="auto" w:fill="FFFFFF"/>
        </w:rPr>
        <w:t xml:space="preserve"> </w:t>
      </w:r>
      <w:proofErr w:type="spellStart"/>
      <w:r w:rsidR="003252CB" w:rsidRPr="009443E3">
        <w:rPr>
          <w:rFonts w:eastAsia="Times New Roman"/>
          <w:shd w:val="clear" w:color="auto" w:fill="FFFFFF"/>
        </w:rPr>
        <w:t>Gabeyre</w:t>
      </w:r>
      <w:proofErr w:type="spellEnd"/>
      <w:r w:rsidR="003252CB" w:rsidRPr="009443E3">
        <w:rPr>
          <w:rFonts w:eastAsia="Times New Roman"/>
          <w:shd w:val="clear" w:color="auto" w:fill="FFFFFF"/>
        </w:rPr>
        <w:t xml:space="preserve"> </w:t>
      </w:r>
      <w:proofErr w:type="spellStart"/>
      <w:r w:rsidR="003252CB" w:rsidRPr="009443E3">
        <w:rPr>
          <w:rFonts w:eastAsia="Times New Roman"/>
          <w:shd w:val="clear" w:color="auto" w:fill="FFFFFF"/>
        </w:rPr>
        <w:t>Kediye</w:t>
      </w:r>
      <w:proofErr w:type="spellEnd"/>
      <w:r w:rsidR="00E53FD8">
        <w:rPr>
          <w:rFonts w:eastAsia="Times New Roman"/>
          <w:color w:val="222222"/>
          <w:shd w:val="clear" w:color="auto" w:fill="FFFFFF"/>
        </w:rPr>
        <w:t> and</w:t>
      </w:r>
      <w:r w:rsidR="00BA2BCB">
        <w:rPr>
          <w:rFonts w:eastAsia="Times New Roman"/>
          <w:color w:val="222222"/>
          <w:shd w:val="clear" w:color="auto" w:fill="FFFFFF"/>
        </w:rPr>
        <w:t xml:space="preserve"> Jama </w:t>
      </w:r>
      <w:proofErr w:type="spellStart"/>
      <w:r w:rsidR="00BA2BCB">
        <w:rPr>
          <w:rFonts w:eastAsia="Times New Roman"/>
          <w:color w:val="222222"/>
          <w:shd w:val="clear" w:color="auto" w:fill="FFFFFF"/>
        </w:rPr>
        <w:t>Korshel</w:t>
      </w:r>
      <w:proofErr w:type="spellEnd"/>
      <w:r w:rsidR="00BA2BCB">
        <w:rPr>
          <w:rFonts w:eastAsia="Times New Roman"/>
          <w:color w:val="222222"/>
          <w:shd w:val="clear" w:color="auto" w:fill="FFFFFF"/>
        </w:rPr>
        <w:t>, Chief of Police</w:t>
      </w:r>
      <w:r w:rsidR="003252CB" w:rsidRPr="009443E3">
        <w:rPr>
          <w:rFonts w:eastAsia="Times New Roman"/>
          <w:color w:val="222222"/>
          <w:shd w:val="clear" w:color="auto" w:fill="FFFFFF"/>
        </w:rPr>
        <w:t xml:space="preserve">. </w:t>
      </w:r>
      <w:proofErr w:type="spellStart"/>
      <w:r w:rsidR="003252CB" w:rsidRPr="009443E3">
        <w:rPr>
          <w:rFonts w:eastAsia="Times New Roman"/>
          <w:color w:val="222222"/>
          <w:shd w:val="clear" w:color="auto" w:fill="FFFFFF"/>
        </w:rPr>
        <w:t>Kediye</w:t>
      </w:r>
      <w:proofErr w:type="spellEnd"/>
      <w:r w:rsidR="003252CB" w:rsidRPr="009443E3">
        <w:rPr>
          <w:rFonts w:eastAsia="Times New Roman"/>
          <w:color w:val="222222"/>
          <w:shd w:val="clear" w:color="auto" w:fill="FFFFFF"/>
        </w:rPr>
        <w:t xml:space="preserve"> </w:t>
      </w:r>
      <w:r w:rsidRPr="009443E3">
        <w:rPr>
          <w:rFonts w:eastAsia="Times New Roman"/>
          <w:color w:val="222222"/>
          <w:shd w:val="clear" w:color="auto" w:fill="FFFFFF"/>
        </w:rPr>
        <w:t>officially</w:t>
      </w:r>
      <w:r w:rsidR="003252CB" w:rsidRPr="009443E3">
        <w:rPr>
          <w:rFonts w:eastAsia="Times New Roman"/>
          <w:color w:val="222222"/>
          <w:shd w:val="clear" w:color="auto" w:fill="FFFFFF"/>
        </w:rPr>
        <w:t xml:space="preserve"> held the title "Father of the Revolution", and Barre </w:t>
      </w:r>
      <w:r w:rsidR="00B453F9" w:rsidRPr="009443E3">
        <w:rPr>
          <w:rFonts w:eastAsia="Times New Roman"/>
          <w:color w:val="222222"/>
          <w:shd w:val="clear" w:color="auto" w:fill="FFFFFF"/>
        </w:rPr>
        <w:t>shortly</w:t>
      </w:r>
      <w:r w:rsidR="003252CB" w:rsidRPr="009443E3">
        <w:rPr>
          <w:rFonts w:eastAsia="Times New Roman"/>
          <w:color w:val="222222"/>
          <w:shd w:val="clear" w:color="auto" w:fill="FFFFFF"/>
        </w:rPr>
        <w:t xml:space="preserve"> afterwards became the head of the SRC. The SRC </w:t>
      </w:r>
      <w:r w:rsidR="009443E3" w:rsidRPr="009443E3">
        <w:rPr>
          <w:rFonts w:eastAsia="Times New Roman"/>
          <w:color w:val="222222"/>
          <w:shd w:val="clear" w:color="auto" w:fill="FFFFFF"/>
        </w:rPr>
        <w:t>consequently</w:t>
      </w:r>
      <w:r w:rsidR="003252CB" w:rsidRPr="009443E3">
        <w:rPr>
          <w:rFonts w:eastAsia="Times New Roman"/>
          <w:color w:val="222222"/>
          <w:shd w:val="clear" w:color="auto" w:fill="FFFFFF"/>
        </w:rPr>
        <w:t xml:space="preserve"> renamed the country the Somali Democratic Republic</w:t>
      </w:r>
      <w:r w:rsidR="009443E3" w:rsidRPr="009443E3">
        <w:rPr>
          <w:rFonts w:eastAsia="Times New Roman"/>
          <w:color w:val="222222"/>
          <w:shd w:val="clear" w:color="auto" w:fill="FFFFFF"/>
        </w:rPr>
        <w:t xml:space="preserve">, </w:t>
      </w:r>
      <w:r w:rsidR="003252CB" w:rsidRPr="009443E3">
        <w:rPr>
          <w:rFonts w:eastAsia="Times New Roman"/>
          <w:color w:val="222222"/>
          <w:shd w:val="clear" w:color="auto" w:fill="FFFFFF"/>
        </w:rPr>
        <w:t>dissolved the parliament and the Supreme Court, and suspended the constitution.</w:t>
      </w:r>
      <w:r w:rsidR="009443E3" w:rsidRPr="009443E3">
        <w:rPr>
          <w:rFonts w:eastAsia="Times New Roman"/>
        </w:rPr>
        <w:t xml:space="preserve"> </w:t>
      </w:r>
    </w:p>
    <w:p w14:paraId="6D86D10D" w14:textId="77777777" w:rsidR="00FE573C" w:rsidRDefault="00FE573C" w:rsidP="009443E3">
      <w:pPr>
        <w:spacing w:line="360" w:lineRule="auto"/>
        <w:rPr>
          <w:rFonts w:eastAsia="Times New Roman"/>
        </w:rPr>
      </w:pPr>
    </w:p>
    <w:p w14:paraId="23232705" w14:textId="10FB35C2" w:rsidR="00FE573C" w:rsidRPr="00FE573C" w:rsidRDefault="00FE573C" w:rsidP="00663445">
      <w:pPr>
        <w:spacing w:line="360" w:lineRule="auto"/>
        <w:ind w:left="720"/>
        <w:rPr>
          <w:rFonts w:eastAsia="Times New Roman"/>
        </w:rPr>
      </w:pPr>
      <w:r w:rsidRPr="00FE573C">
        <w:rPr>
          <w:rFonts w:eastAsia="Times New Roman"/>
          <w:color w:val="222222"/>
          <w:shd w:val="clear" w:color="auto" w:fill="FFFFFF"/>
        </w:rPr>
        <w:t xml:space="preserve">In July 1976, Barre's SRC </w:t>
      </w:r>
      <w:r w:rsidR="00C12AF8" w:rsidRPr="00FE573C">
        <w:rPr>
          <w:rFonts w:eastAsia="Times New Roman"/>
          <w:color w:val="222222"/>
          <w:shd w:val="clear" w:color="auto" w:fill="FFFFFF"/>
        </w:rPr>
        <w:t>removed</w:t>
      </w:r>
      <w:r w:rsidRPr="00FE573C">
        <w:rPr>
          <w:rFonts w:eastAsia="Times New Roman"/>
          <w:color w:val="222222"/>
          <w:shd w:val="clear" w:color="auto" w:fill="FFFFFF"/>
        </w:rPr>
        <w:t xml:space="preserve"> itself and established in its place the </w:t>
      </w:r>
      <w:r w:rsidRPr="00FE573C">
        <w:rPr>
          <w:rFonts w:eastAsia="Times New Roman"/>
          <w:shd w:val="clear" w:color="auto" w:fill="FFFFFF"/>
        </w:rPr>
        <w:t>Somali Revolutionary Socialist Party</w:t>
      </w:r>
      <w:r w:rsidRPr="00FE573C">
        <w:rPr>
          <w:rFonts w:eastAsia="Times New Roman"/>
          <w:color w:val="222222"/>
          <w:shd w:val="clear" w:color="auto" w:fill="FFFFFF"/>
        </w:rPr>
        <w:t xml:space="preserve"> (SRSP), a one-party government </w:t>
      </w:r>
      <w:r w:rsidR="003E7C17" w:rsidRPr="00FE573C">
        <w:rPr>
          <w:rFonts w:eastAsia="Times New Roman"/>
          <w:color w:val="222222"/>
          <w:shd w:val="clear" w:color="auto" w:fill="FFFFFF"/>
        </w:rPr>
        <w:t>focussed</w:t>
      </w:r>
      <w:r w:rsidRPr="00FE573C">
        <w:rPr>
          <w:rFonts w:eastAsia="Times New Roman"/>
          <w:color w:val="222222"/>
          <w:shd w:val="clear" w:color="auto" w:fill="FFFFFF"/>
        </w:rPr>
        <w:t xml:space="preserve"> on </w:t>
      </w:r>
      <w:r w:rsidRPr="00FE573C">
        <w:rPr>
          <w:rFonts w:eastAsia="Times New Roman"/>
          <w:shd w:val="clear" w:color="auto" w:fill="FFFFFF"/>
        </w:rPr>
        <w:t>scientific socialism</w:t>
      </w:r>
      <w:r w:rsidRPr="00FE573C">
        <w:rPr>
          <w:rFonts w:eastAsia="Times New Roman"/>
          <w:color w:val="222222"/>
          <w:shd w:val="clear" w:color="auto" w:fill="FFFFFF"/>
        </w:rPr>
        <w:t> and Islamic beliefs. </w:t>
      </w:r>
      <w:r w:rsidR="00E8329F">
        <w:rPr>
          <w:rFonts w:eastAsia="Times New Roman"/>
          <w:color w:val="222222"/>
          <w:shd w:val="clear" w:color="auto" w:fill="FFFFFF"/>
        </w:rPr>
        <w:t xml:space="preserve">There was strong emphasis on </w:t>
      </w:r>
      <w:r w:rsidR="00D547BA">
        <w:rPr>
          <w:rFonts w:eastAsia="Times New Roman"/>
          <w:color w:val="222222"/>
          <w:shd w:val="clear" w:color="auto" w:fill="FFFFFF"/>
        </w:rPr>
        <w:t>the M</w:t>
      </w:r>
      <w:r w:rsidR="00D547BA" w:rsidRPr="00FE573C">
        <w:rPr>
          <w:rFonts w:eastAsia="Times New Roman"/>
          <w:color w:val="222222"/>
          <w:shd w:val="clear" w:color="auto" w:fill="FFFFFF"/>
        </w:rPr>
        <w:t>uslim</w:t>
      </w:r>
      <w:r w:rsidRPr="00FE573C">
        <w:rPr>
          <w:rFonts w:eastAsia="Times New Roman"/>
          <w:color w:val="222222"/>
          <w:shd w:val="clear" w:color="auto" w:fill="FFFFFF"/>
        </w:rPr>
        <w:t xml:space="preserve"> </w:t>
      </w:r>
      <w:r w:rsidR="00D547BA" w:rsidRPr="00FE573C">
        <w:rPr>
          <w:rFonts w:eastAsia="Times New Roman"/>
          <w:color w:val="222222"/>
          <w:shd w:val="clear" w:color="auto" w:fill="FFFFFF"/>
        </w:rPr>
        <w:t>values</w:t>
      </w:r>
      <w:r w:rsidR="00E8329F">
        <w:rPr>
          <w:rFonts w:eastAsia="Times New Roman"/>
          <w:color w:val="222222"/>
          <w:shd w:val="clear" w:color="auto" w:fill="FFFFFF"/>
        </w:rPr>
        <w:t xml:space="preserve"> of societal</w:t>
      </w:r>
      <w:r w:rsidRPr="00FE573C">
        <w:rPr>
          <w:rFonts w:eastAsia="Times New Roman"/>
          <w:color w:val="222222"/>
          <w:shd w:val="clear" w:color="auto" w:fill="FFFFFF"/>
        </w:rPr>
        <w:t xml:space="preserve"> </w:t>
      </w:r>
      <w:r w:rsidR="003E7C17" w:rsidRPr="00FE573C">
        <w:rPr>
          <w:rFonts w:eastAsia="Times New Roman"/>
          <w:color w:val="222222"/>
          <w:shd w:val="clear" w:color="auto" w:fill="FFFFFF"/>
        </w:rPr>
        <w:t>growth</w:t>
      </w:r>
      <w:r w:rsidR="00E8329F">
        <w:rPr>
          <w:rFonts w:eastAsia="Times New Roman"/>
          <w:color w:val="222222"/>
          <w:shd w:val="clear" w:color="auto" w:fill="FFFFFF"/>
        </w:rPr>
        <w:t>, equality,</w:t>
      </w:r>
      <w:r w:rsidRPr="00FE573C">
        <w:rPr>
          <w:rFonts w:eastAsia="Times New Roman"/>
          <w:color w:val="222222"/>
          <w:shd w:val="clear" w:color="auto" w:fill="FFFFFF"/>
        </w:rPr>
        <w:t xml:space="preserve"> justice, </w:t>
      </w:r>
      <w:r w:rsidRPr="00FE573C">
        <w:rPr>
          <w:rFonts w:eastAsia="Times New Roman"/>
          <w:color w:val="222222"/>
          <w:shd w:val="clear" w:color="auto" w:fill="FFFFFF"/>
        </w:rPr>
        <w:lastRenderedPageBreak/>
        <w:t xml:space="preserve">which the government </w:t>
      </w:r>
      <w:r w:rsidR="00D547BA" w:rsidRPr="00FE573C">
        <w:rPr>
          <w:rFonts w:eastAsia="Times New Roman"/>
          <w:color w:val="222222"/>
          <w:shd w:val="clear" w:color="auto" w:fill="FFFFFF"/>
        </w:rPr>
        <w:t>maintained</w:t>
      </w:r>
      <w:r w:rsidRPr="00FE573C">
        <w:rPr>
          <w:rFonts w:eastAsia="Times New Roman"/>
          <w:color w:val="222222"/>
          <w:shd w:val="clear" w:color="auto" w:fill="FFFFFF"/>
        </w:rPr>
        <w:t xml:space="preserve"> formed t</w:t>
      </w:r>
      <w:r w:rsidR="00E8329F">
        <w:rPr>
          <w:rFonts w:eastAsia="Times New Roman"/>
          <w:color w:val="222222"/>
          <w:shd w:val="clear" w:color="auto" w:fill="FFFFFF"/>
        </w:rPr>
        <w:t>he fundamentals</w:t>
      </w:r>
      <w:r w:rsidRPr="00FE573C">
        <w:rPr>
          <w:rFonts w:eastAsia="Times New Roman"/>
          <w:color w:val="222222"/>
          <w:shd w:val="clear" w:color="auto" w:fill="FFFFFF"/>
        </w:rPr>
        <w:t xml:space="preserve"> of scientific socialism and its own </w:t>
      </w:r>
      <w:r w:rsidR="003E7C17" w:rsidRPr="00FE573C">
        <w:rPr>
          <w:rFonts w:eastAsia="Times New Roman"/>
          <w:color w:val="222222"/>
          <w:shd w:val="clear" w:color="auto" w:fill="FFFFFF"/>
        </w:rPr>
        <w:t>importance</w:t>
      </w:r>
      <w:r w:rsidRPr="00FE573C">
        <w:rPr>
          <w:rFonts w:eastAsia="Times New Roman"/>
          <w:color w:val="222222"/>
          <w:shd w:val="clear" w:color="auto" w:fill="FFFFFF"/>
        </w:rPr>
        <w:t xml:space="preserve"> on self-sufficiency, public participation and </w:t>
      </w:r>
      <w:r w:rsidR="00C56DC1" w:rsidRPr="00FE573C">
        <w:rPr>
          <w:rFonts w:eastAsia="Times New Roman"/>
          <w:color w:val="222222"/>
          <w:shd w:val="clear" w:color="auto" w:fill="FFFFFF"/>
        </w:rPr>
        <w:t>general</w:t>
      </w:r>
      <w:r w:rsidRPr="00FE573C">
        <w:rPr>
          <w:rFonts w:eastAsia="Times New Roman"/>
          <w:color w:val="222222"/>
          <w:shd w:val="clear" w:color="auto" w:fill="FFFFFF"/>
        </w:rPr>
        <w:t xml:space="preserve"> control, as well as direct ownership of the means of production. While the SRSP encouraged private investment on a partial scale, the administration's overall direction was effectively </w:t>
      </w:r>
      <w:r w:rsidRPr="00FE573C">
        <w:rPr>
          <w:rFonts w:eastAsia="Times New Roman"/>
          <w:shd w:val="clear" w:color="auto" w:fill="FFFFFF"/>
        </w:rPr>
        <w:t>communist</w:t>
      </w:r>
      <w:r w:rsidRPr="00FE573C">
        <w:rPr>
          <w:rFonts w:eastAsia="Times New Roman"/>
          <w:color w:val="222222"/>
          <w:shd w:val="clear" w:color="auto" w:fill="FFFFFF"/>
        </w:rPr>
        <w:t>.</w:t>
      </w:r>
    </w:p>
    <w:p w14:paraId="1AD6A7B0" w14:textId="77777777" w:rsidR="00FE573C" w:rsidRPr="00FE573C" w:rsidRDefault="00FE573C" w:rsidP="00FE573C">
      <w:pPr>
        <w:rPr>
          <w:rFonts w:eastAsia="Times New Roman"/>
        </w:rPr>
      </w:pPr>
    </w:p>
    <w:p w14:paraId="5183CF51" w14:textId="38012715" w:rsidR="00FE573C" w:rsidRPr="00163E08" w:rsidRDefault="00FE573C" w:rsidP="00FE573C">
      <w:pPr>
        <w:pStyle w:val="Sub-sub-headingofResearchReport"/>
        <w:ind w:firstLine="720"/>
        <w:rPr>
          <w:rFonts w:ascii="Times New Roman" w:hAnsi="Times New Roman"/>
          <w:color w:val="0070C0"/>
          <w:sz w:val="24"/>
        </w:rPr>
      </w:pPr>
      <w:r w:rsidRPr="00163E08">
        <w:rPr>
          <w:rFonts w:ascii="Times New Roman" w:hAnsi="Times New Roman"/>
          <w:color w:val="0070C0"/>
          <w:sz w:val="24"/>
        </w:rPr>
        <w:t>Somali Civil War (1991)</w:t>
      </w:r>
    </w:p>
    <w:p w14:paraId="358F8146" w14:textId="0905BF66" w:rsidR="00FE573C" w:rsidRDefault="00FE573C" w:rsidP="00663445">
      <w:pPr>
        <w:spacing w:line="360" w:lineRule="auto"/>
        <w:ind w:left="720"/>
        <w:rPr>
          <w:rFonts w:eastAsia="Times New Roman"/>
          <w:color w:val="000000" w:themeColor="text1"/>
          <w:shd w:val="clear" w:color="auto" w:fill="FFFFFF"/>
        </w:rPr>
      </w:pPr>
      <w:r w:rsidRPr="00FE573C">
        <w:rPr>
          <w:rFonts w:eastAsia="Times New Roman"/>
          <w:color w:val="000000" w:themeColor="text1"/>
          <w:shd w:val="clear" w:color="auto" w:fill="FFFFFF"/>
        </w:rPr>
        <w:t xml:space="preserve">In 1991, the Barre administration was </w:t>
      </w:r>
      <w:r>
        <w:rPr>
          <w:rFonts w:eastAsia="Times New Roman"/>
          <w:color w:val="000000" w:themeColor="text1"/>
          <w:shd w:val="clear" w:color="auto" w:fill="FFFFFF"/>
        </w:rPr>
        <w:t>overthrown</w:t>
      </w:r>
      <w:r w:rsidRPr="00FE573C">
        <w:rPr>
          <w:rFonts w:eastAsia="Times New Roman"/>
          <w:color w:val="000000" w:themeColor="text1"/>
          <w:shd w:val="clear" w:color="auto" w:fill="FFFFFF"/>
        </w:rPr>
        <w:t xml:space="preserve"> by a coalition of clan-based opposition group</w:t>
      </w:r>
      <w:r w:rsidR="003517DE">
        <w:rPr>
          <w:rFonts w:eastAsia="Times New Roman"/>
          <w:color w:val="000000" w:themeColor="text1"/>
          <w:shd w:val="clear" w:color="auto" w:fill="FFFFFF"/>
        </w:rPr>
        <w:t xml:space="preserve">s, supported by Ethiopia's then </w:t>
      </w:r>
      <w:r w:rsidRPr="00FE573C">
        <w:rPr>
          <w:rFonts w:eastAsia="Times New Roman"/>
          <w:color w:val="000000" w:themeColor="text1"/>
          <w:shd w:val="clear" w:color="auto" w:fill="FFFFFF"/>
        </w:rPr>
        <w:t>ruling </w:t>
      </w:r>
      <w:proofErr w:type="spellStart"/>
      <w:r w:rsidRPr="00FE573C">
        <w:rPr>
          <w:rFonts w:eastAsia="Times New Roman"/>
          <w:color w:val="000000" w:themeColor="text1"/>
          <w:shd w:val="clear" w:color="auto" w:fill="FFFFFF"/>
        </w:rPr>
        <w:t>Derg</w:t>
      </w:r>
      <w:proofErr w:type="spellEnd"/>
      <w:r w:rsidRPr="00FE573C">
        <w:rPr>
          <w:rFonts w:eastAsia="Times New Roman"/>
          <w:color w:val="000000" w:themeColor="text1"/>
          <w:shd w:val="clear" w:color="auto" w:fill="FFFFFF"/>
        </w:rPr>
        <w:t> regime and Libya</w:t>
      </w:r>
      <w:r>
        <w:rPr>
          <w:rFonts w:eastAsia="Times New Roman"/>
          <w:color w:val="000000" w:themeColor="text1"/>
          <w:shd w:val="clear" w:color="auto" w:fill="FFFFFF"/>
        </w:rPr>
        <w:t>.</w:t>
      </w:r>
      <w:r w:rsidRPr="00FE573C">
        <w:rPr>
          <w:rFonts w:eastAsia="Times New Roman"/>
          <w:color w:val="000000" w:themeColor="text1"/>
          <w:shd w:val="clear" w:color="auto" w:fill="FFFFFF"/>
        </w:rPr>
        <w:t> Following a</w:t>
      </w:r>
      <w:r w:rsidR="00D547BA">
        <w:rPr>
          <w:rFonts w:eastAsia="Times New Roman"/>
          <w:color w:val="000000" w:themeColor="text1"/>
          <w:shd w:val="clear" w:color="auto" w:fill="FFFFFF"/>
        </w:rPr>
        <w:t>n</w:t>
      </w:r>
      <w:r w:rsidRPr="00FE573C">
        <w:rPr>
          <w:rFonts w:eastAsia="Times New Roman"/>
          <w:color w:val="000000" w:themeColor="text1"/>
          <w:shd w:val="clear" w:color="auto" w:fill="FFFFFF"/>
        </w:rPr>
        <w:t xml:space="preserve"> </w:t>
      </w:r>
      <w:r w:rsidR="00D547BA" w:rsidRPr="00FE573C">
        <w:rPr>
          <w:rFonts w:eastAsia="Times New Roman"/>
          <w:color w:val="000000" w:themeColor="text1"/>
          <w:shd w:val="clear" w:color="auto" w:fill="FFFFFF"/>
        </w:rPr>
        <w:t>assembly</w:t>
      </w:r>
      <w:r w:rsidRPr="00FE573C">
        <w:rPr>
          <w:rFonts w:eastAsia="Times New Roman"/>
          <w:color w:val="000000" w:themeColor="text1"/>
          <w:shd w:val="clear" w:color="auto" w:fill="FFFFFF"/>
        </w:rPr>
        <w:t xml:space="preserve"> of the Somali National Movement and </w:t>
      </w:r>
      <w:r w:rsidR="00D547BA">
        <w:rPr>
          <w:rFonts w:eastAsia="Times New Roman"/>
          <w:color w:val="000000" w:themeColor="text1"/>
          <w:shd w:val="clear" w:color="auto" w:fill="FFFFFF"/>
        </w:rPr>
        <w:t xml:space="preserve">the </w:t>
      </w:r>
      <w:r w:rsidRPr="00FE573C">
        <w:rPr>
          <w:rFonts w:eastAsia="Times New Roman"/>
          <w:color w:val="000000" w:themeColor="text1"/>
          <w:shd w:val="clear" w:color="auto" w:fill="FFFFFF"/>
        </w:rPr>
        <w:t>nort</w:t>
      </w:r>
      <w:r w:rsidR="00C56DC1">
        <w:rPr>
          <w:rFonts w:eastAsia="Times New Roman"/>
          <w:color w:val="000000" w:themeColor="text1"/>
          <w:shd w:val="clear" w:color="auto" w:fill="FFFFFF"/>
        </w:rPr>
        <w:t xml:space="preserve">hern clans' </w:t>
      </w:r>
      <w:r w:rsidR="00D547BA">
        <w:rPr>
          <w:rFonts w:eastAsia="Times New Roman"/>
          <w:color w:val="000000" w:themeColor="text1"/>
          <w:shd w:val="clear" w:color="auto" w:fill="FFFFFF"/>
        </w:rPr>
        <w:t>chiefs</w:t>
      </w:r>
      <w:r w:rsidR="00C56DC1">
        <w:rPr>
          <w:rFonts w:eastAsia="Times New Roman"/>
          <w:color w:val="000000" w:themeColor="text1"/>
          <w:shd w:val="clear" w:color="auto" w:fill="FFFFFF"/>
        </w:rPr>
        <w:t>, the</w:t>
      </w:r>
      <w:r w:rsidRPr="00FE573C">
        <w:rPr>
          <w:rFonts w:eastAsia="Times New Roman"/>
          <w:color w:val="000000" w:themeColor="text1"/>
          <w:shd w:val="clear" w:color="auto" w:fill="FFFFFF"/>
        </w:rPr>
        <w:t xml:space="preserve"> former British portion of the country declared its independence as Somaliland in May 1991. Although </w:t>
      </w:r>
      <w:r w:rsidR="00D261FE">
        <w:rPr>
          <w:rFonts w:eastAsia="Times New Roman"/>
          <w:color w:val="000000" w:themeColor="text1"/>
          <w:shd w:val="clear" w:color="auto" w:fill="FFFFFF"/>
          <w:lang w:val="la-Latn"/>
        </w:rPr>
        <w:t>de facto</w:t>
      </w:r>
      <w:r w:rsidRPr="00FE573C">
        <w:rPr>
          <w:rFonts w:eastAsia="Times New Roman"/>
          <w:color w:val="000000" w:themeColor="text1"/>
          <w:shd w:val="clear" w:color="auto" w:fill="FFFFFF"/>
        </w:rPr>
        <w:t> self-governing and relatively stable compared to the turbulent south, it has not been acknowledged by any foreign government.</w:t>
      </w:r>
      <w:r w:rsidR="00A801CB" w:rsidRPr="00A801CB">
        <w:rPr>
          <w:noProof/>
        </w:rPr>
        <w:t xml:space="preserve"> </w:t>
      </w:r>
    </w:p>
    <w:p w14:paraId="49C2EDD2" w14:textId="14141042" w:rsidR="001E22D7" w:rsidRDefault="003A6C83" w:rsidP="00F0297B">
      <w:pPr>
        <w:spacing w:line="360" w:lineRule="auto"/>
        <w:ind w:firstLine="720"/>
        <w:rPr>
          <w:rFonts w:eastAsia="Times New Roman"/>
          <w:color w:val="000000" w:themeColor="text1"/>
          <w:shd w:val="clear" w:color="auto" w:fill="FFFFFF"/>
        </w:rPr>
      </w:pPr>
      <w:r w:rsidRPr="00FE18EB">
        <w:rPr>
          <w:noProof/>
        </w:rPr>
        <w:drawing>
          <wp:anchor distT="0" distB="0" distL="114300" distR="114300" simplePos="0" relativeHeight="251665920" behindDoc="0" locked="0" layoutInCell="1" allowOverlap="1" wp14:anchorId="464D3FCB" wp14:editId="3C6A1CB3">
            <wp:simplePos x="0" y="0"/>
            <wp:positionH relativeFrom="column">
              <wp:posOffset>4194810</wp:posOffset>
            </wp:positionH>
            <wp:positionV relativeFrom="paragraph">
              <wp:posOffset>54610</wp:posOffset>
            </wp:positionV>
            <wp:extent cx="2640330" cy="1766570"/>
            <wp:effectExtent l="0" t="0" r="1270" b="11430"/>
            <wp:wrapTight wrapText="bothSides">
              <wp:wrapPolygon edited="0">
                <wp:start x="0" y="0"/>
                <wp:lineTo x="0" y="21429"/>
                <wp:lineTo x="21403" y="21429"/>
                <wp:lineTo x="214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40330" cy="1766570"/>
                    </a:xfrm>
                    <a:prstGeom prst="rect">
                      <a:avLst/>
                    </a:prstGeom>
                  </pic:spPr>
                </pic:pic>
              </a:graphicData>
            </a:graphic>
            <wp14:sizeRelH relativeFrom="page">
              <wp14:pctWidth>0</wp14:pctWidth>
            </wp14:sizeRelH>
            <wp14:sizeRelV relativeFrom="page">
              <wp14:pctHeight>0</wp14:pctHeight>
            </wp14:sizeRelV>
          </wp:anchor>
        </w:drawing>
      </w:r>
    </w:p>
    <w:p w14:paraId="78A5794A" w14:textId="3A720749" w:rsidR="00F0297B" w:rsidRDefault="00663445" w:rsidP="00663445">
      <w:pPr>
        <w:spacing w:line="360" w:lineRule="auto"/>
        <w:ind w:left="720"/>
        <w:rPr>
          <w:rFonts w:eastAsia="Times New Roman"/>
          <w:color w:val="000000" w:themeColor="text1"/>
          <w:shd w:val="clear" w:color="auto" w:fill="FFFFFF"/>
        </w:rPr>
      </w:pPr>
      <w:r>
        <w:rPr>
          <w:rFonts w:eastAsia="Times New Roman"/>
          <w:noProof/>
          <w:color w:val="000000" w:themeColor="text1"/>
        </w:rPr>
        <mc:AlternateContent>
          <mc:Choice Requires="wps">
            <w:drawing>
              <wp:anchor distT="0" distB="0" distL="114300" distR="114300" simplePos="0" relativeHeight="251666944" behindDoc="0" locked="0" layoutInCell="1" allowOverlap="1" wp14:anchorId="2A51FF6F" wp14:editId="1111232A">
                <wp:simplePos x="0" y="0"/>
                <wp:positionH relativeFrom="column">
                  <wp:posOffset>4202702</wp:posOffset>
                </wp:positionH>
                <wp:positionV relativeFrom="paragraph">
                  <wp:posOffset>1558108</wp:posOffset>
                </wp:positionV>
                <wp:extent cx="26289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628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06199" w14:textId="4B26993B" w:rsidR="00254D9E" w:rsidRPr="00534106" w:rsidRDefault="00254D9E" w:rsidP="00663445">
                            <w:pPr>
                              <w:jc w:val="center"/>
                              <w:rPr>
                                <w:b/>
                                <w:bCs/>
                              </w:rPr>
                            </w:pPr>
                            <w:r w:rsidRPr="00534106">
                              <w:rPr>
                                <w:rFonts w:cs="Arial"/>
                                <w:b/>
                                <w:bCs/>
                                <w:i/>
                                <w:sz w:val="18"/>
                                <w:lang w:eastAsia="ko-KR"/>
                              </w:rPr>
                              <w:t>Figure</w:t>
                            </w:r>
                            <w:r>
                              <w:rPr>
                                <w:rFonts w:cs="Arial"/>
                                <w:b/>
                                <w:bCs/>
                                <w:i/>
                                <w:sz w:val="18"/>
                                <w:lang w:eastAsia="ko-KR"/>
                              </w:rPr>
                              <w:t xml:space="preserve"> 4: The Somali Civil War</w:t>
                            </w:r>
                          </w:p>
                          <w:p w14:paraId="42CB4CB8" w14:textId="77777777" w:rsidR="00254D9E" w:rsidRDefault="00254D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51FF6F" id="Text Box 10" o:spid="_x0000_s1029" type="#_x0000_t202" style="position:absolute;left:0;text-align:left;margin-left:330.9pt;margin-top:122.7pt;width:207pt;height:18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" filled="f" stroked="f">
                <v:textbox>
                  <w:txbxContent>
                    <w:p w14:paraId="59B06199" w14:textId="4B26993B" w:rsidR="00254D9E" w:rsidRPr="00534106" w:rsidRDefault="00254D9E" w:rsidP="00663445">
                      <w:pPr>
                        <w:jc w:val="center"/>
                        <w:rPr>
                          <w:b/>
                          <w:bCs/>
                        </w:rPr>
                      </w:pPr>
                      <w:r w:rsidRPr="00534106">
                        <w:rPr>
                          <w:rFonts w:cs="Arial"/>
                          <w:b/>
                          <w:bCs/>
                          <w:i/>
                          <w:sz w:val="18"/>
                          <w:lang w:eastAsia="ko-KR"/>
                        </w:rPr>
                        <w:t>Figure</w:t>
                      </w:r>
                      <w:r>
                        <w:rPr>
                          <w:rFonts w:cs="Arial"/>
                          <w:b/>
                          <w:bCs/>
                          <w:i/>
                          <w:sz w:val="18"/>
                          <w:lang w:eastAsia="ko-KR"/>
                        </w:rPr>
                        <w:t xml:space="preserve"> 4: The Somali Civil War</w:t>
                      </w:r>
                    </w:p>
                    <w:p w14:paraId="42CB4CB8" w14:textId="77777777" w:rsidR="00254D9E" w:rsidRDefault="00254D9E"/>
                  </w:txbxContent>
                </v:textbox>
                <w10:wrap type="square"/>
              </v:shape>
            </w:pict>
          </mc:Fallback>
        </mc:AlternateContent>
      </w:r>
      <w:r w:rsidR="00F0297B" w:rsidRPr="00F0297B">
        <w:rPr>
          <w:rFonts w:eastAsia="Times New Roman"/>
          <w:color w:val="000000" w:themeColor="text1"/>
          <w:shd w:val="clear" w:color="auto" w:fill="FFFFFF"/>
        </w:rPr>
        <w:t>In the early 1990s, due to the prolonged lack of a stable central authority, Somalia began to be categorised as a "failed state</w:t>
      </w:r>
      <w:r w:rsidR="00F0297B">
        <w:rPr>
          <w:rFonts w:eastAsia="Times New Roman"/>
          <w:color w:val="000000" w:themeColor="text1"/>
          <w:shd w:val="clear" w:color="auto" w:fill="FFFFFF"/>
        </w:rPr>
        <w:t xml:space="preserve">”. </w:t>
      </w:r>
      <w:r w:rsidR="00F0297B" w:rsidRPr="00F0297B">
        <w:rPr>
          <w:rFonts w:eastAsia="Times New Roman"/>
          <w:color w:val="000000" w:themeColor="text1"/>
          <w:shd w:val="clear" w:color="auto" w:fill="FFFFFF"/>
        </w:rPr>
        <w:t xml:space="preserve">Political scientist Ken </w:t>
      </w:r>
      <w:proofErr w:type="spellStart"/>
      <w:r w:rsidR="00F0297B" w:rsidRPr="00F0297B">
        <w:rPr>
          <w:rFonts w:eastAsia="Times New Roman"/>
          <w:color w:val="000000" w:themeColor="text1"/>
          <w:shd w:val="clear" w:color="auto" w:fill="FFFFFF"/>
        </w:rPr>
        <w:t>Menkhaus</w:t>
      </w:r>
      <w:proofErr w:type="spellEnd"/>
      <w:r w:rsidR="00F0297B" w:rsidRPr="00F0297B">
        <w:rPr>
          <w:rFonts w:eastAsia="Times New Roman"/>
          <w:color w:val="000000" w:themeColor="text1"/>
          <w:shd w:val="clear" w:color="auto" w:fill="FFFFFF"/>
        </w:rPr>
        <w:t xml:space="preserve"> reasons that evidence suggested that the nation had already reached failed state status by the mid-1980s, while Robert I. </w:t>
      </w:r>
      <w:proofErr w:type="spellStart"/>
      <w:r w:rsidR="00F0297B" w:rsidRPr="00F0297B">
        <w:rPr>
          <w:rFonts w:eastAsia="Times New Roman"/>
          <w:color w:val="000000" w:themeColor="text1"/>
          <w:shd w:val="clear" w:color="auto" w:fill="FFFFFF"/>
        </w:rPr>
        <w:t>Rotberg</w:t>
      </w:r>
      <w:proofErr w:type="spellEnd"/>
      <w:r w:rsidR="00F0297B" w:rsidRPr="00F0297B">
        <w:rPr>
          <w:rFonts w:eastAsia="Times New Roman"/>
          <w:color w:val="000000" w:themeColor="text1"/>
          <w:shd w:val="clear" w:color="auto" w:fill="FFFFFF"/>
        </w:rPr>
        <w:t> similarly suggests that the state failure had preceded the removal of the Barre administration.</w:t>
      </w:r>
      <w:r w:rsidR="00F0297B">
        <w:rPr>
          <w:rFonts w:eastAsia="Times New Roman"/>
          <w:color w:val="000000" w:themeColor="text1"/>
          <w:shd w:val="clear" w:color="auto" w:fill="FFFFFF"/>
        </w:rPr>
        <w:t xml:space="preserve"> </w:t>
      </w:r>
    </w:p>
    <w:p w14:paraId="02745A53" w14:textId="77029DF0" w:rsidR="00F0297B" w:rsidRDefault="00F0297B" w:rsidP="00F0297B">
      <w:pPr>
        <w:spacing w:line="360" w:lineRule="auto"/>
        <w:ind w:firstLine="720"/>
        <w:rPr>
          <w:rFonts w:eastAsia="Times New Roman"/>
          <w:color w:val="000000" w:themeColor="text1"/>
          <w:shd w:val="clear" w:color="auto" w:fill="FFFFFF"/>
        </w:rPr>
      </w:pPr>
    </w:p>
    <w:p w14:paraId="5CB91EE1" w14:textId="0BCF728D" w:rsidR="00C27BAC" w:rsidRDefault="00F0297B" w:rsidP="00663445">
      <w:pPr>
        <w:spacing w:line="360" w:lineRule="auto"/>
        <w:ind w:left="720"/>
        <w:rPr>
          <w:rFonts w:cs="Helvetica Neue"/>
          <w:color w:val="000000" w:themeColor="text1"/>
        </w:rPr>
      </w:pPr>
      <w:r>
        <w:rPr>
          <w:rFonts w:cs="Helvetica Neue"/>
          <w:color w:val="000000" w:themeColor="text1"/>
        </w:rPr>
        <w:t>Following the</w:t>
      </w:r>
      <w:r w:rsidR="008F1952">
        <w:rPr>
          <w:rFonts w:cs="Helvetica Neue"/>
          <w:color w:val="000000" w:themeColor="text1"/>
        </w:rPr>
        <w:t xml:space="preserve"> </w:t>
      </w:r>
      <w:r w:rsidRPr="00F0297B">
        <w:rPr>
          <w:rFonts w:cs="Helvetica Neue"/>
          <w:color w:val="000000" w:themeColor="text1"/>
        </w:rPr>
        <w:t>civil war, many of Somalia's residents left in se</w:t>
      </w:r>
      <w:r w:rsidR="008F1952">
        <w:rPr>
          <w:rFonts w:cs="Helvetica Neue"/>
          <w:color w:val="000000" w:themeColor="text1"/>
        </w:rPr>
        <w:t>arch of asylum. As per the</w:t>
      </w:r>
      <w:r w:rsidRPr="00F0297B">
        <w:rPr>
          <w:rFonts w:cs="Helvetica Neue"/>
          <w:color w:val="000000" w:themeColor="text1"/>
        </w:rPr>
        <w:t xml:space="preserve"> UNHCR, there were around 975,951 registered refugees from the country in </w:t>
      </w:r>
      <w:r w:rsidR="005040FE" w:rsidRPr="00F0297B">
        <w:rPr>
          <w:rFonts w:cs="Helvetica Neue"/>
          <w:color w:val="000000" w:themeColor="text1"/>
        </w:rPr>
        <w:t>near</w:t>
      </w:r>
      <w:r w:rsidR="005040FE">
        <w:rPr>
          <w:rFonts w:cs="Helvetica Neue"/>
          <w:color w:val="000000" w:themeColor="text1"/>
        </w:rPr>
        <w:t>by countries</w:t>
      </w:r>
      <w:r>
        <w:rPr>
          <w:rFonts w:cs="Helvetica Neue"/>
          <w:color w:val="000000" w:themeColor="text1"/>
        </w:rPr>
        <w:t xml:space="preserve"> as of 2016. </w:t>
      </w:r>
      <w:r w:rsidR="008F1952" w:rsidRPr="00F0297B">
        <w:rPr>
          <w:rFonts w:cs="Helvetica Neue"/>
          <w:color w:val="000000" w:themeColor="text1"/>
        </w:rPr>
        <w:t>Furthermore</w:t>
      </w:r>
      <w:r w:rsidRPr="00F0297B">
        <w:rPr>
          <w:rFonts w:cs="Helvetica Neue"/>
          <w:color w:val="000000" w:themeColor="text1"/>
        </w:rPr>
        <w:t xml:space="preserve">, 1.1 million people were internally displaced persons </w:t>
      </w:r>
      <w:r>
        <w:rPr>
          <w:rFonts w:cs="Helvetica Neue"/>
          <w:color w:val="000000" w:themeColor="text1"/>
        </w:rPr>
        <w:t xml:space="preserve">(IDPs). </w:t>
      </w:r>
      <w:r w:rsidRPr="00F0297B">
        <w:rPr>
          <w:rFonts w:cs="Helvetica Neue"/>
          <w:color w:val="000000" w:themeColor="text1"/>
        </w:rPr>
        <w:t>An estimated 60% of the IDPs were children</w:t>
      </w:r>
      <w:r>
        <w:rPr>
          <w:rFonts w:cs="Helvetica Neue"/>
          <w:color w:val="000000" w:themeColor="text1"/>
        </w:rPr>
        <w:t xml:space="preserve">. </w:t>
      </w:r>
      <w:r w:rsidR="005040FE">
        <w:rPr>
          <w:rFonts w:cs="Helvetica Neue"/>
          <w:color w:val="000000" w:themeColor="text1"/>
        </w:rPr>
        <w:t>The key r</w:t>
      </w:r>
      <w:r w:rsidR="005040FE" w:rsidRPr="00F0297B">
        <w:rPr>
          <w:rFonts w:cs="Helvetica Neue"/>
          <w:color w:val="000000" w:themeColor="text1"/>
        </w:rPr>
        <w:t>easons</w:t>
      </w:r>
      <w:r w:rsidR="005040FE">
        <w:rPr>
          <w:rFonts w:cs="Helvetica Neue"/>
          <w:color w:val="000000" w:themeColor="text1"/>
        </w:rPr>
        <w:t xml:space="preserve"> for</w:t>
      </w:r>
      <w:r w:rsidRPr="00F0297B">
        <w:rPr>
          <w:rFonts w:cs="Helvetica Neue"/>
          <w:color w:val="000000" w:themeColor="text1"/>
        </w:rPr>
        <w:t xml:space="preserve"> the displacement inc</w:t>
      </w:r>
      <w:r w:rsidR="005040FE">
        <w:rPr>
          <w:rFonts w:cs="Helvetica Neue"/>
          <w:color w:val="000000" w:themeColor="text1"/>
        </w:rPr>
        <w:t>lude</w:t>
      </w:r>
      <w:r w:rsidRPr="00F0297B">
        <w:rPr>
          <w:rFonts w:cs="Helvetica Neue"/>
          <w:color w:val="000000" w:themeColor="text1"/>
        </w:rPr>
        <w:t xml:space="preserve"> armed violence, periodic droughts, and other natu</w:t>
      </w:r>
      <w:r w:rsidR="005040FE">
        <w:rPr>
          <w:rFonts w:cs="Helvetica Neue"/>
          <w:color w:val="000000" w:themeColor="text1"/>
        </w:rPr>
        <w:t xml:space="preserve">ral disasters </w:t>
      </w:r>
      <w:r w:rsidR="005040FE" w:rsidRPr="00F0297B">
        <w:rPr>
          <w:rFonts w:cs="Helvetica Neue"/>
          <w:color w:val="000000" w:themeColor="text1"/>
        </w:rPr>
        <w:t>delayed</w:t>
      </w:r>
      <w:r w:rsidRPr="00F0297B">
        <w:rPr>
          <w:rFonts w:cs="Helvetica Neue"/>
          <w:color w:val="000000" w:themeColor="text1"/>
        </w:rPr>
        <w:t xml:space="preserve"> the IDPs' access to safe shelter and resources</w:t>
      </w:r>
      <w:r>
        <w:rPr>
          <w:rFonts w:cs="Helvetica Neue"/>
          <w:color w:val="000000" w:themeColor="text1"/>
        </w:rPr>
        <w:t xml:space="preserve">. </w:t>
      </w:r>
      <w:r w:rsidRPr="00F0297B">
        <w:rPr>
          <w:rFonts w:cs="Helvetica Neue"/>
          <w:color w:val="000000" w:themeColor="text1"/>
        </w:rPr>
        <w:t xml:space="preserve">IDP settlements were </w:t>
      </w:r>
      <w:r w:rsidR="005040FE" w:rsidRPr="00F0297B">
        <w:rPr>
          <w:rFonts w:cs="Helvetica Neue"/>
          <w:color w:val="000000" w:themeColor="text1"/>
        </w:rPr>
        <w:t>focused</w:t>
      </w:r>
      <w:r w:rsidRPr="00F0297B">
        <w:rPr>
          <w:rFonts w:cs="Helvetica Neue"/>
          <w:color w:val="000000" w:themeColor="text1"/>
        </w:rPr>
        <w:t xml:space="preserve"> in south-central Somalia (893,000), followed by the northern Puntland (129,000) a</w:t>
      </w:r>
      <w:r>
        <w:rPr>
          <w:rFonts w:cs="Helvetica Neue"/>
          <w:color w:val="000000" w:themeColor="text1"/>
        </w:rPr>
        <w:t>nd Somaliland (84,000) regions.</w:t>
      </w:r>
      <w:r w:rsidRPr="00F0297B">
        <w:rPr>
          <w:rFonts w:cs="Helvetica Neue"/>
          <w:color w:val="000000" w:themeColor="text1"/>
        </w:rPr>
        <w:t xml:space="preserve"> </w:t>
      </w:r>
      <w:r w:rsidR="005040FE" w:rsidRPr="00F0297B">
        <w:rPr>
          <w:rFonts w:cs="Helvetica Neue"/>
          <w:color w:val="000000" w:themeColor="text1"/>
        </w:rPr>
        <w:t>Also</w:t>
      </w:r>
      <w:r w:rsidRPr="00F0297B">
        <w:rPr>
          <w:rFonts w:cs="Helvetica Neue"/>
          <w:color w:val="000000" w:themeColor="text1"/>
        </w:rPr>
        <w:t xml:space="preserve">, there were around 9,356 </w:t>
      </w:r>
      <w:r w:rsidR="005040FE" w:rsidRPr="00F0297B">
        <w:rPr>
          <w:rFonts w:cs="Helvetica Neue"/>
          <w:color w:val="000000" w:themeColor="text1"/>
        </w:rPr>
        <w:t>recorded</w:t>
      </w:r>
      <w:r w:rsidRPr="00F0297B">
        <w:rPr>
          <w:rFonts w:cs="Helvetica Neue"/>
          <w:color w:val="000000" w:themeColor="text1"/>
        </w:rPr>
        <w:t xml:space="preserve"> refugees and 11,157 regist</w:t>
      </w:r>
      <w:r>
        <w:rPr>
          <w:rFonts w:cs="Helvetica Neue"/>
          <w:color w:val="000000" w:themeColor="text1"/>
        </w:rPr>
        <w:t>ered asylum seekers in Somalia.</w:t>
      </w:r>
      <w:r w:rsidRPr="00F0297B">
        <w:rPr>
          <w:rFonts w:cs="Helvetica Neue"/>
          <w:color w:val="000000" w:themeColor="text1"/>
        </w:rPr>
        <w:t xml:space="preserve"> </w:t>
      </w:r>
    </w:p>
    <w:p w14:paraId="1557203A" w14:textId="77777777" w:rsidR="00943BB3" w:rsidRPr="00943BB3" w:rsidRDefault="00943BB3" w:rsidP="00943BB3">
      <w:pPr>
        <w:spacing w:line="360" w:lineRule="auto"/>
        <w:ind w:firstLine="720"/>
        <w:rPr>
          <w:rFonts w:cs="Helvetica Neue"/>
          <w:color w:val="000000" w:themeColor="text1"/>
        </w:rPr>
      </w:pPr>
    </w:p>
    <w:p w14:paraId="44E27601" w14:textId="21395803" w:rsidR="00C27BAC" w:rsidRPr="00163E08" w:rsidRDefault="005A5D30" w:rsidP="00AC5E34">
      <w:pPr>
        <w:pStyle w:val="Sub-headingofResearchReport"/>
        <w:tabs>
          <w:tab w:val="clear" w:pos="8336"/>
          <w:tab w:val="left" w:pos="7600"/>
        </w:tabs>
        <w:rPr>
          <w:rFonts w:ascii="Times New Roman" w:hAnsi="Times New Roman"/>
          <w:color w:val="0070C0"/>
          <w:sz w:val="24"/>
          <w:lang w:eastAsia="ko-KR"/>
        </w:rPr>
      </w:pPr>
      <w:r w:rsidRPr="00163E08">
        <w:rPr>
          <w:rFonts w:ascii="Times New Roman" w:hAnsi="Times New Roman"/>
          <w:color w:val="0070C0"/>
          <w:sz w:val="24"/>
        </w:rPr>
        <w:t>Key Players</w:t>
      </w:r>
    </w:p>
    <w:p w14:paraId="3ED5DD27" w14:textId="084A135C" w:rsidR="00C27BAC" w:rsidRPr="00163E08" w:rsidRDefault="00C27BAC" w:rsidP="00AC5E34">
      <w:pPr>
        <w:pStyle w:val="Sub-sub-headingofResearchReport"/>
        <w:rPr>
          <w:rFonts w:ascii="Times New Roman" w:hAnsi="Times New Roman"/>
          <w:color w:val="0070C0"/>
          <w:sz w:val="24"/>
          <w:lang w:eastAsia="ko-KR"/>
        </w:rPr>
      </w:pPr>
      <w:r w:rsidRPr="00163E08">
        <w:rPr>
          <w:rFonts w:ascii="Times New Roman" w:hAnsi="Times New Roman"/>
          <w:color w:val="0070C0"/>
          <w:sz w:val="24"/>
        </w:rPr>
        <w:tab/>
      </w:r>
      <w:r w:rsidR="00F236FC" w:rsidRPr="00163E08">
        <w:rPr>
          <w:rFonts w:ascii="Times New Roman" w:hAnsi="Times New Roman"/>
          <w:color w:val="0070C0"/>
          <w:sz w:val="24"/>
        </w:rPr>
        <w:t>United States of America (USA)</w:t>
      </w:r>
    </w:p>
    <w:p w14:paraId="53B5C09A" w14:textId="3928927D" w:rsidR="00B00A89" w:rsidRDefault="00663445" w:rsidP="00663445">
      <w:pPr>
        <w:spacing w:line="360" w:lineRule="auto"/>
        <w:ind w:left="720"/>
        <w:rPr>
          <w:rFonts w:eastAsia="Times New Roman"/>
        </w:rPr>
      </w:pPr>
      <w:r>
        <w:rPr>
          <w:rFonts w:eastAsia="Times New Roman"/>
        </w:rPr>
        <w:t>T</w:t>
      </w:r>
      <w:r w:rsidR="00F236FC">
        <w:rPr>
          <w:rFonts w:eastAsia="Times New Roman"/>
        </w:rPr>
        <w:t xml:space="preserve">he United States of America has played a </w:t>
      </w:r>
      <w:r w:rsidR="00171EE9">
        <w:rPr>
          <w:rFonts w:eastAsia="Times New Roman"/>
        </w:rPr>
        <w:t>key</w:t>
      </w:r>
      <w:r w:rsidR="00F236FC">
        <w:rPr>
          <w:rFonts w:eastAsia="Times New Roman"/>
        </w:rPr>
        <w:t xml:space="preserve"> role in combating the piracy off Somalia and </w:t>
      </w:r>
      <w:r w:rsidR="00CE6865">
        <w:rPr>
          <w:rFonts w:eastAsia="Times New Roman"/>
        </w:rPr>
        <w:t>particularly</w:t>
      </w:r>
      <w:r w:rsidR="00F236FC">
        <w:rPr>
          <w:rFonts w:eastAsia="Times New Roman"/>
        </w:rPr>
        <w:t xml:space="preserve"> in the Gulf of Aden, since it is a very </w:t>
      </w:r>
      <w:r w:rsidR="00CE6865">
        <w:rPr>
          <w:rFonts w:eastAsia="Times New Roman"/>
        </w:rPr>
        <w:t>essential</w:t>
      </w:r>
      <w:r w:rsidR="00F236FC">
        <w:rPr>
          <w:rFonts w:eastAsia="Times New Roman"/>
        </w:rPr>
        <w:t xml:space="preserve"> path for American vessels. </w:t>
      </w:r>
      <w:r w:rsidR="00CE6865">
        <w:rPr>
          <w:rFonts w:eastAsia="Times New Roman"/>
        </w:rPr>
        <w:t>Initially</w:t>
      </w:r>
      <w:r w:rsidR="00F236FC">
        <w:rPr>
          <w:rFonts w:eastAsia="Times New Roman"/>
        </w:rPr>
        <w:t xml:space="preserve">, </w:t>
      </w:r>
      <w:r w:rsidR="006639F1">
        <w:rPr>
          <w:rFonts w:eastAsia="Times New Roman"/>
        </w:rPr>
        <w:t xml:space="preserve">the </w:t>
      </w:r>
      <w:r w:rsidR="00F236FC">
        <w:rPr>
          <w:rFonts w:eastAsia="Times New Roman"/>
        </w:rPr>
        <w:lastRenderedPageBreak/>
        <w:t xml:space="preserve">USA created a coalition with warships from 20 different navies, which was </w:t>
      </w:r>
      <w:r w:rsidR="00CE6865">
        <w:rPr>
          <w:rFonts w:eastAsia="Times New Roman"/>
        </w:rPr>
        <w:t>prearranged</w:t>
      </w:r>
      <w:r w:rsidR="00F236FC">
        <w:rPr>
          <w:rFonts w:eastAsia="Times New Roman"/>
        </w:rPr>
        <w:t xml:space="preserve"> by the US navy as Combined Maritime Forces. </w:t>
      </w:r>
      <w:r w:rsidR="007018BD">
        <w:rPr>
          <w:rFonts w:eastAsia="Times New Roman"/>
        </w:rPr>
        <w:t>O</w:t>
      </w:r>
      <w:r w:rsidR="00F236FC">
        <w:rPr>
          <w:rFonts w:eastAsia="Times New Roman"/>
        </w:rPr>
        <w:t>n 8</w:t>
      </w:r>
      <w:r w:rsidR="00CC2C7F" w:rsidRPr="00C734FB">
        <w:rPr>
          <w:rFonts w:eastAsia="Times New Roman"/>
          <w:vertAlign w:val="superscript"/>
        </w:rPr>
        <w:t>th</w:t>
      </w:r>
      <w:r w:rsidR="00CC2C7F">
        <w:rPr>
          <w:rFonts w:eastAsia="Times New Roman"/>
        </w:rPr>
        <w:t xml:space="preserve"> </w:t>
      </w:r>
      <w:r w:rsidR="00F236FC">
        <w:rPr>
          <w:rFonts w:eastAsia="Times New Roman"/>
        </w:rPr>
        <w:t xml:space="preserve">January 2009, </w:t>
      </w:r>
      <w:r w:rsidR="006639F1">
        <w:rPr>
          <w:rFonts w:eastAsia="Times New Roman"/>
        </w:rPr>
        <w:t xml:space="preserve">the </w:t>
      </w:r>
      <w:r w:rsidR="00F236FC">
        <w:rPr>
          <w:rFonts w:eastAsia="Times New Roman"/>
        </w:rPr>
        <w:t>USA established the Combined T</w:t>
      </w:r>
      <w:r w:rsidR="002B40F5">
        <w:rPr>
          <w:rFonts w:eastAsia="Times New Roman"/>
        </w:rPr>
        <w:t>ask Force 151 (CTF-151)</w:t>
      </w:r>
      <w:r w:rsidR="006639F1">
        <w:rPr>
          <w:rFonts w:eastAsia="Times New Roman"/>
        </w:rPr>
        <w:t xml:space="preserve">, </w:t>
      </w:r>
      <w:r w:rsidR="002B40F5">
        <w:rPr>
          <w:rFonts w:eastAsia="Times New Roman"/>
        </w:rPr>
        <w:t xml:space="preserve">a task </w:t>
      </w:r>
      <w:r w:rsidR="006639F1">
        <w:rPr>
          <w:rFonts w:eastAsia="Times New Roman"/>
        </w:rPr>
        <w:t xml:space="preserve">specifically </w:t>
      </w:r>
      <w:r w:rsidR="002B40F5">
        <w:rPr>
          <w:rFonts w:eastAsia="Times New Roman"/>
        </w:rPr>
        <w:t>created to combat</w:t>
      </w:r>
      <w:r w:rsidR="00F236FC">
        <w:rPr>
          <w:rFonts w:eastAsia="Times New Roman"/>
        </w:rPr>
        <w:t xml:space="preserve"> such issues</w:t>
      </w:r>
      <w:r w:rsidR="00B579A4">
        <w:rPr>
          <w:rFonts w:eastAsia="Times New Roman"/>
        </w:rPr>
        <w:t>.</w:t>
      </w:r>
      <w:r w:rsidR="00F236FC">
        <w:rPr>
          <w:rFonts w:eastAsia="Times New Roman"/>
        </w:rPr>
        <w:t xml:space="preserve"> </w:t>
      </w:r>
      <w:r w:rsidR="006D44D5">
        <w:rPr>
          <w:rFonts w:eastAsia="Times New Roman"/>
        </w:rPr>
        <w:t>I</w:t>
      </w:r>
      <w:r w:rsidR="00F236FC">
        <w:rPr>
          <w:rFonts w:eastAsia="Times New Roman"/>
        </w:rPr>
        <w:t>n 2009</w:t>
      </w:r>
      <w:r w:rsidR="006639F1">
        <w:rPr>
          <w:rFonts w:eastAsia="Times New Roman"/>
        </w:rPr>
        <w:t>,</w:t>
      </w:r>
      <w:r w:rsidR="00F236FC">
        <w:rPr>
          <w:rFonts w:eastAsia="Times New Roman"/>
        </w:rPr>
        <w:t xml:space="preserve"> the </w:t>
      </w:r>
      <w:r w:rsidR="006639F1">
        <w:rPr>
          <w:rFonts w:eastAsia="Times New Roman"/>
        </w:rPr>
        <w:t>USA</w:t>
      </w:r>
      <w:r w:rsidR="00572FB2">
        <w:rPr>
          <w:rFonts w:eastAsia="Times New Roman"/>
        </w:rPr>
        <w:t xml:space="preserve"> agreed</w:t>
      </w:r>
      <w:r w:rsidR="00F236FC">
        <w:rPr>
          <w:rFonts w:eastAsia="Times New Roman"/>
        </w:rPr>
        <w:t xml:space="preserve"> to send unmanned military surveillance planes </w:t>
      </w:r>
      <w:r w:rsidR="00C1165B">
        <w:rPr>
          <w:rFonts w:eastAsia="Times New Roman"/>
        </w:rPr>
        <w:t xml:space="preserve">so as to protect ships by patrolling the Indian Ocean. </w:t>
      </w:r>
      <w:r w:rsidR="00A801CB">
        <w:rPr>
          <w:rFonts w:eastAsia="Times New Roman"/>
        </w:rPr>
        <w:t xml:space="preserve">It is also part of Operation Ocean Shield, which is directed by </w:t>
      </w:r>
      <w:r w:rsidR="00F2528A">
        <w:rPr>
          <w:rFonts w:eastAsia="Times New Roman"/>
        </w:rPr>
        <w:t>the North Atlantic Treat</w:t>
      </w:r>
      <w:r w:rsidR="00D82DCB">
        <w:rPr>
          <w:rFonts w:eastAsia="Times New Roman"/>
        </w:rPr>
        <w:t>y</w:t>
      </w:r>
      <w:r w:rsidR="00F2528A">
        <w:rPr>
          <w:rFonts w:eastAsia="Times New Roman"/>
        </w:rPr>
        <w:t xml:space="preserve"> Organization (</w:t>
      </w:r>
      <w:r w:rsidR="00A801CB">
        <w:rPr>
          <w:rFonts w:eastAsia="Times New Roman"/>
        </w:rPr>
        <w:t>NATO</w:t>
      </w:r>
      <w:r w:rsidR="00F2528A">
        <w:rPr>
          <w:rFonts w:eastAsia="Times New Roman"/>
        </w:rPr>
        <w:t>)</w:t>
      </w:r>
      <w:r w:rsidR="00A801CB">
        <w:rPr>
          <w:rFonts w:eastAsia="Times New Roman"/>
        </w:rPr>
        <w:t xml:space="preserve">. </w:t>
      </w:r>
      <w:r w:rsidR="00B00A89" w:rsidRPr="00B00A89">
        <w:rPr>
          <w:rFonts w:eastAsia="Times New Roman"/>
          <w:color w:val="000000" w:themeColor="text1"/>
          <w:spacing w:val="5"/>
        </w:rPr>
        <w:t xml:space="preserve">The United States </w:t>
      </w:r>
      <w:r w:rsidR="007A3ED7">
        <w:rPr>
          <w:rFonts w:eastAsia="Times New Roman"/>
          <w:color w:val="000000" w:themeColor="text1"/>
          <w:spacing w:val="5"/>
        </w:rPr>
        <w:t xml:space="preserve">of America </w:t>
      </w:r>
      <w:r w:rsidR="00B00A89" w:rsidRPr="00B00A89">
        <w:rPr>
          <w:rFonts w:eastAsia="Times New Roman"/>
          <w:color w:val="000000" w:themeColor="text1"/>
          <w:spacing w:val="5"/>
        </w:rPr>
        <w:t xml:space="preserve">has </w:t>
      </w:r>
      <w:r w:rsidR="000E5B8E" w:rsidRPr="00B00A89">
        <w:rPr>
          <w:rFonts w:eastAsia="Times New Roman"/>
          <w:color w:val="000000" w:themeColor="text1"/>
          <w:spacing w:val="5"/>
        </w:rPr>
        <w:t>considerably</w:t>
      </w:r>
      <w:r w:rsidR="00B00A89" w:rsidRPr="00B00A89">
        <w:rPr>
          <w:rFonts w:eastAsia="Times New Roman"/>
          <w:color w:val="000000" w:themeColor="text1"/>
          <w:spacing w:val="5"/>
        </w:rPr>
        <w:t> increased the</w:t>
      </w:r>
      <w:r w:rsidR="000E5B8E">
        <w:rPr>
          <w:rFonts w:eastAsia="Times New Roman"/>
          <w:color w:val="000000" w:themeColor="text1"/>
          <w:spacing w:val="5"/>
        </w:rPr>
        <w:t xml:space="preserve"> rate</w:t>
      </w:r>
      <w:r w:rsidR="000E5B8E" w:rsidRPr="00B00A89">
        <w:rPr>
          <w:rFonts w:eastAsia="Times New Roman"/>
          <w:color w:val="000000" w:themeColor="text1"/>
          <w:spacing w:val="5"/>
        </w:rPr>
        <w:t xml:space="preserve"> </w:t>
      </w:r>
      <w:r w:rsidR="00B00A89" w:rsidRPr="00B00A89">
        <w:rPr>
          <w:rFonts w:eastAsia="Times New Roman"/>
          <w:color w:val="000000" w:themeColor="text1"/>
          <w:spacing w:val="5"/>
        </w:rPr>
        <w:t>of air strikes against al-Shabab since 2016 and </w:t>
      </w:r>
      <w:r w:rsidR="000E5B8E" w:rsidRPr="00B00A89">
        <w:rPr>
          <w:rFonts w:eastAsia="Times New Roman"/>
          <w:color w:val="000000" w:themeColor="text1"/>
          <w:spacing w:val="5"/>
        </w:rPr>
        <w:t>expanded</w:t>
      </w:r>
      <w:r w:rsidR="00B00A89" w:rsidRPr="00B00A89">
        <w:rPr>
          <w:rFonts w:eastAsia="Times New Roman"/>
          <w:color w:val="000000" w:themeColor="text1"/>
          <w:spacing w:val="5"/>
        </w:rPr>
        <w:t xml:space="preserve"> its troop presence and involvement in Somalia</w:t>
      </w:r>
      <w:r w:rsidR="000E5B8E">
        <w:rPr>
          <w:rFonts w:eastAsia="Times New Roman"/>
          <w:color w:val="000000" w:themeColor="text1"/>
          <w:spacing w:val="5"/>
        </w:rPr>
        <w:t xml:space="preserve">. </w:t>
      </w:r>
      <w:r w:rsidR="005C3A0E">
        <w:rPr>
          <w:rFonts w:eastAsia="Times New Roman"/>
          <w:color w:val="000000" w:themeColor="text1"/>
          <w:spacing w:val="5"/>
        </w:rPr>
        <w:t>In spite of this, al-Shabab has conducted more attacks in 2018 than any previous years.</w:t>
      </w:r>
      <w:r w:rsidR="00FC60BC">
        <w:rPr>
          <w:rFonts w:eastAsia="Times New Roman"/>
          <w:color w:val="000000" w:themeColor="text1"/>
          <w:spacing w:val="5"/>
        </w:rPr>
        <w:t xml:space="preserve"> Subsequently, it is evident that the United States of </w:t>
      </w:r>
      <w:r w:rsidR="00C734FB">
        <w:rPr>
          <w:rFonts w:eastAsia="Times New Roman"/>
          <w:color w:val="000000" w:themeColor="text1"/>
          <w:spacing w:val="5"/>
        </w:rPr>
        <w:t>Am</w:t>
      </w:r>
      <w:r w:rsidR="00FC60BC">
        <w:rPr>
          <w:rFonts w:eastAsia="Times New Roman"/>
          <w:color w:val="000000" w:themeColor="text1"/>
          <w:spacing w:val="5"/>
        </w:rPr>
        <w:t xml:space="preserve">erica needs to rethink its approach to the issue. </w:t>
      </w:r>
    </w:p>
    <w:p w14:paraId="2D920460" w14:textId="5BB5F493" w:rsidR="00C27BAC" w:rsidRPr="0022254D" w:rsidRDefault="00C27BAC" w:rsidP="00B00A89">
      <w:pPr>
        <w:spacing w:line="360" w:lineRule="auto"/>
        <w:rPr>
          <w:b/>
          <w:i/>
          <w:lang w:eastAsia="ko-KR"/>
        </w:rPr>
      </w:pPr>
    </w:p>
    <w:p w14:paraId="55BE9D3B" w14:textId="1E8ADF7F" w:rsidR="00C27BAC" w:rsidRPr="00163E08" w:rsidRDefault="005C7E88" w:rsidP="005C7E88">
      <w:pPr>
        <w:pStyle w:val="Sub-sub-headingofResearchReport"/>
        <w:ind w:firstLine="720"/>
        <w:rPr>
          <w:rFonts w:ascii="Times New Roman" w:hAnsi="Times New Roman"/>
          <w:color w:val="0070C0"/>
          <w:sz w:val="24"/>
          <w:lang w:eastAsia="ko-KR"/>
        </w:rPr>
      </w:pPr>
      <w:r w:rsidRPr="00163E08">
        <w:rPr>
          <w:rFonts w:ascii="Times New Roman" w:hAnsi="Times New Roman"/>
          <w:color w:val="0070C0"/>
          <w:sz w:val="24"/>
        </w:rPr>
        <w:t>Russian Federation</w:t>
      </w:r>
    </w:p>
    <w:p w14:paraId="0CA36DCE" w14:textId="6488A458" w:rsidR="005C7E88" w:rsidRDefault="005C7E88" w:rsidP="00663445">
      <w:pPr>
        <w:spacing w:line="360" w:lineRule="auto"/>
        <w:ind w:left="720"/>
        <w:rPr>
          <w:rFonts w:eastAsia="Times New Roman"/>
        </w:rPr>
      </w:pPr>
      <w:r>
        <w:rPr>
          <w:rFonts w:eastAsia="Times New Roman"/>
        </w:rPr>
        <w:t>Despite the fact that the Russian Federation aims to solve the issue of piracy through cooperation within the UN, the country’s government sent the frigate (a warship with a mixed armament) “</w:t>
      </w:r>
      <w:proofErr w:type="spellStart"/>
      <w:r>
        <w:rPr>
          <w:rFonts w:eastAsia="Times New Roman"/>
        </w:rPr>
        <w:t>Neustrashimy</w:t>
      </w:r>
      <w:proofErr w:type="spellEnd"/>
      <w:r>
        <w:rPr>
          <w:rFonts w:eastAsia="Times New Roman"/>
        </w:rPr>
        <w:t>” to the Indian Ocean</w:t>
      </w:r>
      <w:r w:rsidR="006639F1">
        <w:rPr>
          <w:rFonts w:eastAsia="Times New Roman"/>
        </w:rPr>
        <w:t xml:space="preserve"> in 2008,</w:t>
      </w:r>
      <w:r>
        <w:rPr>
          <w:rFonts w:eastAsia="Times New Roman"/>
        </w:rPr>
        <w:t xml:space="preserve"> after the attack on the MV </w:t>
      </w:r>
      <w:proofErr w:type="spellStart"/>
      <w:r>
        <w:rPr>
          <w:rFonts w:eastAsia="Times New Roman"/>
        </w:rPr>
        <w:t>Faina</w:t>
      </w:r>
      <w:proofErr w:type="spellEnd"/>
      <w:r>
        <w:rPr>
          <w:rFonts w:eastAsia="Times New Roman"/>
        </w:rPr>
        <w:t>, in order to secure the Gulf of Aden. This frigate succeeded in protecting a Danish vessel by fighting off pirates with the help of a British warship. Russia has also asked the Somali government to permit the Russian navy to use force in their territorial waters so as to protect them from any potential threat. Somalia has also asked</w:t>
      </w:r>
      <w:r w:rsidR="006639F1">
        <w:rPr>
          <w:rFonts w:eastAsia="Times New Roman"/>
        </w:rPr>
        <w:t xml:space="preserve"> for</w:t>
      </w:r>
      <w:r>
        <w:rPr>
          <w:rFonts w:eastAsia="Times New Roman"/>
        </w:rPr>
        <w:t xml:space="preserve"> Russia’s help to combat the issue of terrorism in the country, several times, in particular to equip the Somalian army in order to fight against Al Shabab.</w:t>
      </w:r>
    </w:p>
    <w:p w14:paraId="25FE6861" w14:textId="77777777" w:rsidR="00A86C89" w:rsidRPr="0022254D" w:rsidRDefault="00A86C89" w:rsidP="00A86C89">
      <w:pPr>
        <w:spacing w:line="360" w:lineRule="auto"/>
        <w:rPr>
          <w:b/>
          <w:i/>
          <w:lang w:eastAsia="ko-KR"/>
        </w:rPr>
      </w:pPr>
    </w:p>
    <w:p w14:paraId="2BF7143A" w14:textId="0F212CB5" w:rsidR="00A86C89" w:rsidRPr="00163E08" w:rsidRDefault="00A86C89" w:rsidP="00A86C89">
      <w:pPr>
        <w:pStyle w:val="Sub-sub-headingofResearchReport"/>
        <w:ind w:firstLine="720"/>
        <w:rPr>
          <w:rFonts w:ascii="Times New Roman" w:hAnsi="Times New Roman"/>
          <w:color w:val="0070C0"/>
          <w:sz w:val="24"/>
        </w:rPr>
      </w:pPr>
      <w:r w:rsidRPr="00163E08">
        <w:rPr>
          <w:rFonts w:ascii="Times New Roman" w:hAnsi="Times New Roman"/>
          <w:color w:val="0070C0"/>
          <w:sz w:val="24"/>
        </w:rPr>
        <w:t>People’s Republic of China</w:t>
      </w:r>
    </w:p>
    <w:p w14:paraId="41127FDE" w14:textId="6915A320" w:rsidR="00A86C89" w:rsidRDefault="00A86C89" w:rsidP="00663445">
      <w:pPr>
        <w:spacing w:line="360" w:lineRule="auto"/>
        <w:ind w:left="720" w:firstLine="60"/>
        <w:rPr>
          <w:rFonts w:eastAsia="Times New Roman"/>
        </w:rPr>
      </w:pPr>
      <w:r>
        <w:rPr>
          <w:rFonts w:eastAsia="Times New Roman"/>
        </w:rPr>
        <w:t xml:space="preserve">Since 2008, China’s defence ministry has sent navy ships to the Gulf of Aden, namely two destroyers and one supply ship, in order to patrol and aid vessels in case of an attack or a hijacking. Additionally, in 2014, China’s government sent a submarine to support and secure their navy ships in the region, while trying to protect foreign vessels from any kind of danger in the Gulf and in the Indian Ocean. </w:t>
      </w:r>
      <w:r w:rsidR="002F75EE">
        <w:rPr>
          <w:rFonts w:eastAsia="Times New Roman"/>
        </w:rPr>
        <w:t xml:space="preserve">The presence of Chinese vessels, along with Indian vessels in particular, have led to a dramatic decrease in </w:t>
      </w:r>
      <w:r w:rsidR="009A3C91">
        <w:rPr>
          <w:rFonts w:eastAsia="Times New Roman"/>
        </w:rPr>
        <w:t>pirate attacks</w:t>
      </w:r>
      <w:r w:rsidR="005F712E">
        <w:rPr>
          <w:rFonts w:eastAsia="Times New Roman"/>
        </w:rPr>
        <w:t xml:space="preserve"> since 2014, as they both embarked on a joint effort to rescuing hijacked ships, such as OS 35. </w:t>
      </w:r>
    </w:p>
    <w:p w14:paraId="7104B969" w14:textId="77777777" w:rsidR="001068B7" w:rsidRDefault="001068B7" w:rsidP="00A86C89">
      <w:pPr>
        <w:spacing w:line="360" w:lineRule="auto"/>
        <w:ind w:firstLine="720"/>
        <w:rPr>
          <w:rFonts w:eastAsia="Times New Roman"/>
        </w:rPr>
      </w:pPr>
    </w:p>
    <w:p w14:paraId="166F79D3" w14:textId="5BCF6EEC" w:rsidR="001068B7" w:rsidRPr="00163E08" w:rsidRDefault="001068B7" w:rsidP="001068B7">
      <w:pPr>
        <w:pStyle w:val="Sub-sub-headingofResearchReport"/>
        <w:ind w:firstLine="720"/>
        <w:rPr>
          <w:rFonts w:ascii="Times New Roman" w:hAnsi="Times New Roman"/>
          <w:color w:val="0070C0"/>
          <w:sz w:val="24"/>
        </w:rPr>
      </w:pPr>
      <w:r w:rsidRPr="00163E08">
        <w:rPr>
          <w:rFonts w:ascii="Times New Roman" w:hAnsi="Times New Roman"/>
          <w:color w:val="0070C0"/>
          <w:sz w:val="24"/>
        </w:rPr>
        <w:t>European Union (EU)</w:t>
      </w:r>
    </w:p>
    <w:p w14:paraId="0CA2CFC8" w14:textId="177400C7" w:rsidR="001E43DD" w:rsidRPr="008121A6" w:rsidRDefault="00595658" w:rsidP="00663445">
      <w:pPr>
        <w:spacing w:line="360" w:lineRule="auto"/>
        <w:ind w:left="720"/>
        <w:rPr>
          <w:rFonts w:eastAsia="Times New Roman"/>
        </w:rPr>
      </w:pPr>
      <w:r>
        <w:rPr>
          <w:rFonts w:eastAsia="Times New Roman"/>
        </w:rPr>
        <w:t>The European Union has taken</w:t>
      </w:r>
      <w:r w:rsidR="001068B7">
        <w:rPr>
          <w:rFonts w:eastAsia="Times New Roman"/>
        </w:rPr>
        <w:t xml:space="preserve"> major steps to solve the issue in the Gulf of Aden by establishing the European Union Naval Operation Atlanta, which was launched on the 8th of December 2008</w:t>
      </w:r>
      <w:r>
        <w:rPr>
          <w:rFonts w:eastAsia="Times New Roman"/>
        </w:rPr>
        <w:t>.</w:t>
      </w:r>
      <w:r w:rsidR="001068B7">
        <w:rPr>
          <w:rFonts w:eastAsia="Times New Roman"/>
        </w:rPr>
        <w:t xml:space="preserve"> </w:t>
      </w:r>
      <w:r>
        <w:rPr>
          <w:rFonts w:eastAsia="Times New Roman"/>
        </w:rPr>
        <w:t>It was mainly done in order to ensure that</w:t>
      </w:r>
      <w:r w:rsidR="001068B7">
        <w:rPr>
          <w:rFonts w:eastAsia="Times New Roman"/>
        </w:rPr>
        <w:t xml:space="preserve"> World Food Program (WF</w:t>
      </w:r>
      <w:r>
        <w:rPr>
          <w:rFonts w:eastAsia="Times New Roman"/>
        </w:rPr>
        <w:t xml:space="preserve">P) vessels provide Somali </w:t>
      </w:r>
      <w:r>
        <w:rPr>
          <w:rFonts w:eastAsia="Times New Roman"/>
        </w:rPr>
        <w:lastRenderedPageBreak/>
        <w:t xml:space="preserve">citizens with </w:t>
      </w:r>
      <w:r w:rsidR="00332C71">
        <w:rPr>
          <w:rFonts w:eastAsia="Times New Roman"/>
        </w:rPr>
        <w:t xml:space="preserve">sufficient </w:t>
      </w:r>
      <w:r>
        <w:rPr>
          <w:rFonts w:eastAsia="Times New Roman"/>
        </w:rPr>
        <w:t xml:space="preserve">humanitarian aid, prevent and address any acts of piracy, to monitor </w:t>
      </w:r>
      <w:r w:rsidR="00332C71">
        <w:rPr>
          <w:rFonts w:eastAsia="Times New Roman"/>
        </w:rPr>
        <w:t xml:space="preserve">and regulate </w:t>
      </w:r>
      <w:r w:rsidR="001068B7">
        <w:rPr>
          <w:rFonts w:eastAsia="Times New Roman"/>
        </w:rPr>
        <w:t xml:space="preserve">fishing activities off the coast of Somalia and lastly to promote </w:t>
      </w:r>
      <w:r w:rsidR="00332C71">
        <w:rPr>
          <w:rFonts w:eastAsia="Times New Roman"/>
        </w:rPr>
        <w:t xml:space="preserve">and encourage </w:t>
      </w:r>
      <w:r w:rsidR="001068B7">
        <w:rPr>
          <w:rFonts w:eastAsia="Times New Roman"/>
        </w:rPr>
        <w:t>international cooperation on the issue and e</w:t>
      </w:r>
      <w:r>
        <w:rPr>
          <w:rFonts w:eastAsia="Times New Roman"/>
        </w:rPr>
        <w:t>nsure that maritime security is achieved</w:t>
      </w:r>
      <w:r w:rsidR="001068B7">
        <w:rPr>
          <w:rFonts w:eastAsia="Times New Roman"/>
        </w:rPr>
        <w:t xml:space="preserve">. The member states </w:t>
      </w:r>
      <w:r>
        <w:rPr>
          <w:rFonts w:eastAsia="Times New Roman"/>
        </w:rPr>
        <w:t xml:space="preserve">of the EU also participate in the plenary </w:t>
      </w:r>
      <w:r w:rsidR="001068B7">
        <w:rPr>
          <w:rFonts w:eastAsia="Times New Roman"/>
        </w:rPr>
        <w:t xml:space="preserve">sessions and working groups of the Contract Group on Piracy off the Coast of Somalia (CGPCS), which is a mechanism established in 2009, </w:t>
      </w:r>
      <w:r>
        <w:rPr>
          <w:rFonts w:eastAsia="Times New Roman"/>
        </w:rPr>
        <w:t xml:space="preserve">created </w:t>
      </w:r>
      <w:r w:rsidR="001068B7">
        <w:rPr>
          <w:rFonts w:eastAsia="Times New Roman"/>
        </w:rPr>
        <w:t xml:space="preserve">in order to promote international cooperation and combat piracy. </w:t>
      </w:r>
      <w:r>
        <w:rPr>
          <w:rFonts w:eastAsia="Times New Roman"/>
        </w:rPr>
        <w:t xml:space="preserve">The European Union intends </w:t>
      </w:r>
      <w:r w:rsidR="001068B7">
        <w:rPr>
          <w:rFonts w:eastAsia="Times New Roman"/>
        </w:rPr>
        <w:t>to work closely with the Transnational Government of Soma</w:t>
      </w:r>
      <w:r>
        <w:rPr>
          <w:rFonts w:eastAsia="Times New Roman"/>
        </w:rPr>
        <w:t>lia and the regional government</w:t>
      </w:r>
      <w:r w:rsidR="001068B7">
        <w:rPr>
          <w:rFonts w:eastAsia="Times New Roman"/>
        </w:rPr>
        <w:t xml:space="preserve"> in order to combat the problems Al Shabab causes to the </w:t>
      </w:r>
      <w:r>
        <w:rPr>
          <w:rFonts w:eastAsia="Times New Roman"/>
        </w:rPr>
        <w:t xml:space="preserve">country as a whole. </w:t>
      </w:r>
    </w:p>
    <w:p w14:paraId="2E7A2A8F" w14:textId="77777777" w:rsidR="006639F1" w:rsidRDefault="006639F1" w:rsidP="008121A6">
      <w:pPr>
        <w:pStyle w:val="Sub-sub-headingofResearchReport"/>
        <w:ind w:firstLine="720"/>
        <w:rPr>
          <w:ins w:id="2" w:author="Yi Wen Lee" w:date="2019-12-24T21:45:00Z"/>
          <w:rFonts w:ascii="Times New Roman" w:hAnsi="Times New Roman"/>
          <w:color w:val="0070C0"/>
        </w:rPr>
      </w:pPr>
    </w:p>
    <w:p w14:paraId="1D135ABD" w14:textId="7AC68F73" w:rsidR="008121A6" w:rsidRPr="00163E08" w:rsidRDefault="008121A6" w:rsidP="008121A6">
      <w:pPr>
        <w:pStyle w:val="Sub-sub-headingofResearchReport"/>
        <w:ind w:firstLine="720"/>
        <w:rPr>
          <w:rFonts w:ascii="Times New Roman" w:hAnsi="Times New Roman"/>
          <w:color w:val="0070C0"/>
          <w:sz w:val="24"/>
        </w:rPr>
      </w:pPr>
      <w:r w:rsidRPr="00163E08">
        <w:rPr>
          <w:rFonts w:ascii="Times New Roman" w:hAnsi="Times New Roman"/>
          <w:color w:val="0070C0"/>
          <w:sz w:val="24"/>
        </w:rPr>
        <w:t>United Kingdom (UK)</w:t>
      </w:r>
    </w:p>
    <w:p w14:paraId="22EC919A" w14:textId="326629EC" w:rsidR="008121A6" w:rsidRDefault="008121A6" w:rsidP="00663445">
      <w:pPr>
        <w:spacing w:line="360" w:lineRule="auto"/>
        <w:ind w:left="720"/>
        <w:rPr>
          <w:rFonts w:eastAsia="Times New Roman"/>
        </w:rPr>
      </w:pPr>
      <w:r>
        <w:rPr>
          <w:rFonts w:eastAsia="Times New Roman"/>
        </w:rPr>
        <w:t xml:space="preserve">As a major trade power, the United Kingdom is affected significantly by the current situation in Somalia. The UK has supported many efforts </w:t>
      </w:r>
      <w:ins w:id="3" w:author="Yi Wen Lee" w:date="2019-12-24T21:45:00Z">
        <w:r w:rsidR="006639F1">
          <w:rPr>
            <w:rFonts w:eastAsia="Times New Roman"/>
          </w:rPr>
          <w:t>by</w:t>
        </w:r>
      </w:ins>
      <w:r>
        <w:rPr>
          <w:rFonts w:eastAsia="Times New Roman"/>
        </w:rPr>
        <w:t xml:space="preserve"> international organizations such as the Combined Task Force 151, and NATO’s Operation Ocean Shield. In 2012</w:t>
      </w:r>
      <w:r w:rsidR="00F2528A">
        <w:rPr>
          <w:rFonts w:eastAsia="Times New Roman"/>
        </w:rPr>
        <w:t xml:space="preserve">, </w:t>
      </w:r>
      <w:r>
        <w:rPr>
          <w:rFonts w:eastAsia="Times New Roman"/>
        </w:rPr>
        <w:t xml:space="preserve">David Cameron, the former prime minister of the UK established the Piracy Ransoms Task Force, which aims to reduce the issue of maritime piracy and the payments of ransoms. The UK also organizes training initiatives for soldiers of the Somalian army in order for them to be ready to defend themselves against </w:t>
      </w:r>
      <w:r w:rsidR="00F2528A">
        <w:rPr>
          <w:rFonts w:eastAsia="Times New Roman"/>
        </w:rPr>
        <w:t>probable</w:t>
      </w:r>
      <w:r>
        <w:rPr>
          <w:rFonts w:eastAsia="Times New Roman"/>
        </w:rPr>
        <w:t xml:space="preserve"> attacks of the terrorist organization Al Shabab.</w:t>
      </w:r>
    </w:p>
    <w:p w14:paraId="3201795A" w14:textId="77777777" w:rsidR="00F2528A" w:rsidRPr="008121A6" w:rsidRDefault="00F2528A" w:rsidP="00F2528A">
      <w:pPr>
        <w:spacing w:line="360" w:lineRule="auto"/>
        <w:rPr>
          <w:rFonts w:eastAsia="Times New Roman"/>
        </w:rPr>
      </w:pPr>
    </w:p>
    <w:p w14:paraId="1C2C99F8" w14:textId="1B64CAE2" w:rsidR="008121A6" w:rsidRPr="00163E08" w:rsidRDefault="00F2528A" w:rsidP="00F2528A">
      <w:pPr>
        <w:pStyle w:val="Sub-sub-headingofResearchReport"/>
        <w:ind w:firstLine="720"/>
        <w:rPr>
          <w:rFonts w:ascii="Times New Roman" w:hAnsi="Times New Roman"/>
          <w:color w:val="0070C0"/>
          <w:sz w:val="24"/>
        </w:rPr>
      </w:pPr>
      <w:r w:rsidRPr="00163E08">
        <w:rPr>
          <w:rFonts w:ascii="Times New Roman" w:hAnsi="Times New Roman"/>
          <w:color w:val="0070C0"/>
          <w:sz w:val="24"/>
        </w:rPr>
        <w:t>North Atlantic Treaty Organization (NATO)</w:t>
      </w:r>
    </w:p>
    <w:p w14:paraId="53527305" w14:textId="28D9DDD3" w:rsidR="008121A6" w:rsidRDefault="00F2528A" w:rsidP="00663445">
      <w:pPr>
        <w:spacing w:line="360" w:lineRule="auto"/>
        <w:ind w:left="720"/>
        <w:rPr>
          <w:rFonts w:eastAsia="Times New Roman"/>
        </w:rPr>
      </w:pPr>
      <w:r>
        <w:rPr>
          <w:rFonts w:eastAsia="Times New Roman"/>
        </w:rPr>
        <w:t>The NATO is one of the most key organizations regarding this topic, due to the fact that it has helped improve the situation in the Horn of Africa considerably. Specifically, in 2008 after being called upon by the United Nations, NATO, with Operation Allied Provider and Allied Protector</w:t>
      </w:r>
      <w:r w:rsidR="00514026">
        <w:rPr>
          <w:rFonts w:eastAsia="Times New Roman"/>
        </w:rPr>
        <w:t>,</w:t>
      </w:r>
      <w:r>
        <w:rPr>
          <w:rFonts w:eastAsia="Times New Roman"/>
        </w:rPr>
        <w:t xml:space="preserve"> </w:t>
      </w:r>
      <w:r w:rsidR="00FE002F">
        <w:rPr>
          <w:rFonts w:eastAsia="Times New Roman"/>
        </w:rPr>
        <w:t>was successful in protecting maritime routes from piracy. Moreover</w:t>
      </w:r>
      <w:r>
        <w:rPr>
          <w:rFonts w:eastAsia="Times New Roman"/>
        </w:rPr>
        <w:t>, in August 2008</w:t>
      </w:r>
      <w:r w:rsidR="00FE002F">
        <w:rPr>
          <w:rFonts w:eastAsia="Times New Roman"/>
        </w:rPr>
        <w:t>,</w:t>
      </w:r>
      <w:r>
        <w:rPr>
          <w:rFonts w:eastAsia="Times New Roman"/>
        </w:rPr>
        <w:t xml:space="preserve"> NATO </w:t>
      </w:r>
      <w:r w:rsidR="00FE002F">
        <w:rPr>
          <w:rFonts w:eastAsia="Times New Roman"/>
        </w:rPr>
        <w:t xml:space="preserve">launched </w:t>
      </w:r>
      <w:r>
        <w:rPr>
          <w:rFonts w:eastAsia="Times New Roman"/>
        </w:rPr>
        <w:t xml:space="preserve">Operation Ocean Shield, which aimed to </w:t>
      </w:r>
      <w:r w:rsidR="00FE002F">
        <w:rPr>
          <w:rFonts w:eastAsia="Times New Roman"/>
        </w:rPr>
        <w:t>defend</w:t>
      </w:r>
      <w:r>
        <w:rPr>
          <w:rFonts w:eastAsia="Times New Roman"/>
        </w:rPr>
        <w:t xml:space="preserve"> vessels traveling through the Gulf of Aden, and was responsible for protecting the area from possible attacks. It has also supported the EU Operation </w:t>
      </w:r>
      <w:r w:rsidR="00FE002F">
        <w:rPr>
          <w:rFonts w:eastAsia="Times New Roman"/>
        </w:rPr>
        <w:t xml:space="preserve">Atlanta and cooperated with </w:t>
      </w:r>
      <w:r>
        <w:rPr>
          <w:rFonts w:eastAsia="Times New Roman"/>
        </w:rPr>
        <w:t xml:space="preserve">Combined Task Force 151. </w:t>
      </w:r>
      <w:r w:rsidR="00FE002F">
        <w:rPr>
          <w:rFonts w:eastAsia="Times New Roman"/>
        </w:rPr>
        <w:t>Overall, NATO’s operations have been e</w:t>
      </w:r>
      <w:r w:rsidR="00357FF5">
        <w:rPr>
          <w:rFonts w:eastAsia="Times New Roman"/>
        </w:rPr>
        <w:t>xtremely effective at reducing the impacts of piracy in and around the Gulf of Aden</w:t>
      </w:r>
      <w:r w:rsidR="00BC63C9">
        <w:rPr>
          <w:rFonts w:eastAsia="Times New Roman"/>
        </w:rPr>
        <w:t xml:space="preserve">, with its Operation Ocean Shield resulting in a decrease of 25% in pirate attacks. </w:t>
      </w:r>
    </w:p>
    <w:p w14:paraId="0F3F0541" w14:textId="77777777" w:rsidR="00EE6AC0" w:rsidRDefault="00EE6AC0" w:rsidP="00EE6AC0">
      <w:pPr>
        <w:spacing w:line="360" w:lineRule="auto"/>
        <w:rPr>
          <w:rFonts w:eastAsia="Times New Roman"/>
        </w:rPr>
      </w:pPr>
    </w:p>
    <w:p w14:paraId="02DC169A" w14:textId="380F79CD" w:rsidR="00EE6AC0" w:rsidRDefault="005C663D" w:rsidP="00EE6AC0">
      <w:pPr>
        <w:spacing w:line="360" w:lineRule="auto"/>
        <w:rPr>
          <w:b/>
          <w:bCs/>
          <w:color w:val="0070C0"/>
        </w:rPr>
      </w:pPr>
      <w:r w:rsidRPr="005C663D">
        <w:rPr>
          <w:rFonts w:eastAsia="Times New Roman"/>
          <w:noProof/>
        </w:rPr>
        <w:lastRenderedPageBreak/>
        <w:drawing>
          <wp:anchor distT="0" distB="0" distL="114300" distR="114300" simplePos="0" relativeHeight="251667968" behindDoc="0" locked="0" layoutInCell="1" allowOverlap="1" wp14:anchorId="00AC35C0" wp14:editId="1C654B9E">
            <wp:simplePos x="0" y="0"/>
            <wp:positionH relativeFrom="column">
              <wp:posOffset>3742055</wp:posOffset>
            </wp:positionH>
            <wp:positionV relativeFrom="paragraph">
              <wp:posOffset>127000</wp:posOffset>
            </wp:positionV>
            <wp:extent cx="3178175" cy="2250440"/>
            <wp:effectExtent l="0" t="0" r="0" b="10160"/>
            <wp:wrapTight wrapText="bothSides">
              <wp:wrapPolygon edited="0">
                <wp:start x="0" y="0"/>
                <wp:lineTo x="0" y="21454"/>
                <wp:lineTo x="21406" y="21454"/>
                <wp:lineTo x="2140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78175" cy="2250440"/>
                    </a:xfrm>
                    <a:prstGeom prst="rect">
                      <a:avLst/>
                    </a:prstGeom>
                  </pic:spPr>
                </pic:pic>
              </a:graphicData>
            </a:graphic>
            <wp14:sizeRelH relativeFrom="page">
              <wp14:pctWidth>0</wp14:pctWidth>
            </wp14:sizeRelH>
            <wp14:sizeRelV relativeFrom="page">
              <wp14:pctHeight>0</wp14:pctHeight>
            </wp14:sizeRelV>
          </wp:anchor>
        </w:drawing>
      </w:r>
      <w:r w:rsidR="00EE6AC0">
        <w:rPr>
          <w:b/>
          <w:bCs/>
          <w:color w:val="0070C0"/>
        </w:rPr>
        <w:t>Previous Attempts to Solve the Issue</w:t>
      </w:r>
    </w:p>
    <w:p w14:paraId="1BBA0BB2" w14:textId="705CED7B" w:rsidR="00EE6AC0" w:rsidRDefault="00EE6AC0" w:rsidP="00EE6AC0">
      <w:pPr>
        <w:spacing w:line="360" w:lineRule="auto"/>
        <w:rPr>
          <w:b/>
          <w:bCs/>
          <w:color w:val="0070C0"/>
        </w:rPr>
      </w:pPr>
    </w:p>
    <w:p w14:paraId="0196791E" w14:textId="5A71EC5B" w:rsidR="00EE6AC0" w:rsidRDefault="00EE6AC0" w:rsidP="00EE6AC0">
      <w:pPr>
        <w:spacing w:line="360" w:lineRule="auto"/>
        <w:rPr>
          <w:b/>
          <w:bCs/>
          <w:i/>
          <w:iCs/>
          <w:color w:val="0070C0"/>
          <w:sz w:val="22"/>
          <w:szCs w:val="22"/>
        </w:rPr>
      </w:pPr>
      <w:r>
        <w:rPr>
          <w:b/>
          <w:bCs/>
          <w:color w:val="0070C0"/>
        </w:rPr>
        <w:tab/>
      </w:r>
      <w:r w:rsidRPr="00EE6AC0">
        <w:rPr>
          <w:b/>
          <w:bCs/>
          <w:i/>
          <w:iCs/>
          <w:color w:val="0070C0"/>
          <w:sz w:val="22"/>
          <w:szCs w:val="22"/>
        </w:rPr>
        <w:t>NATO Operation Ocean Shield</w:t>
      </w:r>
    </w:p>
    <w:p w14:paraId="55BF0428" w14:textId="30A42A7B" w:rsidR="00EE6AC0" w:rsidRDefault="005C663D" w:rsidP="00663445">
      <w:pPr>
        <w:spacing w:line="360" w:lineRule="auto"/>
        <w:ind w:left="720"/>
        <w:rPr>
          <w:rFonts w:eastAsia="Times New Roman"/>
        </w:rPr>
      </w:pPr>
      <w:r>
        <w:rPr>
          <w:rFonts w:eastAsia="Times New Roman"/>
          <w:noProof/>
        </w:rPr>
        <mc:AlternateContent>
          <mc:Choice Requires="wps">
            <w:drawing>
              <wp:anchor distT="0" distB="0" distL="114300" distR="114300" simplePos="0" relativeHeight="251668992" behindDoc="0" locked="0" layoutInCell="1" allowOverlap="1" wp14:anchorId="24FE8282" wp14:editId="67AE44C6">
                <wp:simplePos x="0" y="0"/>
                <wp:positionH relativeFrom="column">
                  <wp:posOffset>4311015</wp:posOffset>
                </wp:positionH>
                <wp:positionV relativeFrom="paragraph">
                  <wp:posOffset>1650365</wp:posOffset>
                </wp:positionV>
                <wp:extent cx="2214245" cy="228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21424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8A613" w14:textId="45B65C82" w:rsidR="005C663D" w:rsidRPr="00534106" w:rsidRDefault="005C663D" w:rsidP="005C663D">
                            <w:pPr>
                              <w:rPr>
                                <w:b/>
                                <w:bCs/>
                              </w:rPr>
                            </w:pPr>
                            <w:r w:rsidRPr="00534106">
                              <w:rPr>
                                <w:rFonts w:cs="Arial"/>
                                <w:b/>
                                <w:bCs/>
                                <w:i/>
                                <w:sz w:val="18"/>
                                <w:lang w:eastAsia="ko-KR"/>
                              </w:rPr>
                              <w:t>Figure</w:t>
                            </w:r>
                            <w:r>
                              <w:rPr>
                                <w:rFonts w:cs="Arial"/>
                                <w:b/>
                                <w:bCs/>
                                <w:i/>
                                <w:sz w:val="18"/>
                                <w:lang w:eastAsia="ko-KR"/>
                              </w:rPr>
                              <w:t xml:space="preserve"> 5: NATO Operation Ocean Shield</w:t>
                            </w:r>
                          </w:p>
                          <w:p w14:paraId="7EEB1A85" w14:textId="77777777" w:rsidR="005C663D" w:rsidRDefault="005C66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24FE8282" id="Text Box 12" o:spid="_x0000_s1030" type="#_x0000_t202" style="position:absolute;left:0;text-align:left;margin-left:339.45pt;margin-top:129.95pt;width:174.35pt;height:18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" filled="f" stroked="f">
                <v:textbox>
                  <w:txbxContent>
                    <w:p w14:paraId="2AC8A613" w14:textId="45B65C82" w:rsidR="005C663D" w:rsidRPr="00534106" w:rsidRDefault="005C663D" w:rsidP="005C663D">
                      <w:pPr>
                        <w:rPr>
                          <w:b/>
                          <w:bCs/>
                        </w:rPr>
                      </w:pPr>
                      <w:r w:rsidRPr="00534106">
                        <w:rPr>
                          <w:rFonts w:cs="Arial"/>
                          <w:b/>
                          <w:bCs/>
                          <w:i/>
                          <w:sz w:val="18"/>
                          <w:lang w:eastAsia="ko-KR"/>
                        </w:rPr>
                        <w:t>Figure</w:t>
                      </w:r>
                      <w:r>
                        <w:rPr>
                          <w:rFonts w:cs="Arial"/>
                          <w:b/>
                          <w:bCs/>
                          <w:i/>
                          <w:sz w:val="18"/>
                          <w:lang w:eastAsia="ko-KR"/>
                        </w:rPr>
                        <w:t xml:space="preserve"> 5: NATO Operation Ocean Shield</w:t>
                      </w:r>
                    </w:p>
                    <w:p w14:paraId="7EEB1A85" w14:textId="77777777" w:rsidR="005C663D" w:rsidRDefault="005C663D"/>
                  </w:txbxContent>
                </v:textbox>
                <w10:wrap type="square"/>
              </v:shape>
            </w:pict>
          </mc:Fallback>
        </mc:AlternateContent>
      </w:r>
      <w:r w:rsidR="00EE6AC0">
        <w:rPr>
          <w:rFonts w:eastAsia="Times New Roman"/>
        </w:rPr>
        <w:t>The NATO’s Oper</w:t>
      </w:r>
      <w:r w:rsidR="00A4351E">
        <w:rPr>
          <w:rFonts w:eastAsia="Times New Roman"/>
        </w:rPr>
        <w:t xml:space="preserve">ation Ocean Shield is a mission aiming to </w:t>
      </w:r>
      <w:r w:rsidR="00EE6AC0">
        <w:rPr>
          <w:rFonts w:eastAsia="Times New Roman"/>
        </w:rPr>
        <w:t>counter piracy in the Gulf of Aden and it has helped</w:t>
      </w:r>
      <w:r w:rsidR="00A4351E">
        <w:rPr>
          <w:rFonts w:eastAsia="Times New Roman"/>
        </w:rPr>
        <w:t xml:space="preserve"> on</w:t>
      </w:r>
      <w:r w:rsidR="00EE6AC0">
        <w:rPr>
          <w:rFonts w:eastAsia="Times New Roman"/>
        </w:rPr>
        <w:t xml:space="preserve"> </w:t>
      </w:r>
      <w:r w:rsidR="00A4351E">
        <w:rPr>
          <w:rFonts w:eastAsia="Times New Roman"/>
        </w:rPr>
        <w:t>numerous instances</w:t>
      </w:r>
      <w:r w:rsidR="00EE6AC0">
        <w:rPr>
          <w:rFonts w:eastAsia="Times New Roman"/>
        </w:rPr>
        <w:t xml:space="preserve"> to disrup</w:t>
      </w:r>
      <w:r w:rsidR="00A4351E">
        <w:rPr>
          <w:rFonts w:eastAsia="Times New Roman"/>
        </w:rPr>
        <w:t xml:space="preserve">t piracy through protecting </w:t>
      </w:r>
      <w:r w:rsidR="00EE6AC0">
        <w:rPr>
          <w:rFonts w:eastAsia="Times New Roman"/>
        </w:rPr>
        <w:t>vessels by mo</w:t>
      </w:r>
      <w:r w:rsidR="00A4351E">
        <w:rPr>
          <w:rFonts w:eastAsia="Times New Roman"/>
        </w:rPr>
        <w:t>nitoring the region and separating pirate boats from legitimate ones</w:t>
      </w:r>
      <w:r w:rsidR="00EE6AC0">
        <w:rPr>
          <w:rFonts w:eastAsia="Times New Roman"/>
        </w:rPr>
        <w:t xml:space="preserve">. </w:t>
      </w:r>
      <w:r w:rsidR="00DA5003">
        <w:rPr>
          <w:rFonts w:eastAsia="Times New Roman"/>
        </w:rPr>
        <w:t xml:space="preserve">Additionally, NATO’s vessels can </w:t>
      </w:r>
      <w:r w:rsidR="00EE6AC0">
        <w:rPr>
          <w:rFonts w:eastAsia="Times New Roman"/>
        </w:rPr>
        <w:t>conduct operations in which they can use force in order to protect vessels from maritime attacks</w:t>
      </w:r>
      <w:r w:rsidR="00AD4F63">
        <w:rPr>
          <w:rFonts w:eastAsia="Times New Roman"/>
        </w:rPr>
        <w:t>.</w:t>
      </w:r>
      <w:r w:rsidR="00EE6AC0">
        <w:rPr>
          <w:rFonts w:eastAsia="Times New Roman"/>
        </w:rPr>
        <w:t xml:space="preserve"> </w:t>
      </w:r>
      <w:r w:rsidR="00AD4F63">
        <w:rPr>
          <w:rFonts w:eastAsia="Times New Roman"/>
        </w:rPr>
        <w:t>They are also</w:t>
      </w:r>
      <w:r w:rsidR="00EE6AC0">
        <w:rPr>
          <w:rFonts w:eastAsia="Times New Roman"/>
        </w:rPr>
        <w:t xml:space="preserve"> </w:t>
      </w:r>
      <w:r w:rsidR="00AD4F63">
        <w:rPr>
          <w:rFonts w:eastAsia="Times New Roman"/>
        </w:rPr>
        <w:t>accountable for ensuring</w:t>
      </w:r>
      <w:r w:rsidR="00EE6AC0">
        <w:rPr>
          <w:rFonts w:eastAsia="Times New Roman"/>
        </w:rPr>
        <w:t xml:space="preserve"> that the crew aware of the Best Management Practices 4, which gives them advice on how to protect themselves from an attack. Other </w:t>
      </w:r>
      <w:r w:rsidR="00192BF1">
        <w:rPr>
          <w:rFonts w:eastAsia="Times New Roman"/>
        </w:rPr>
        <w:t>operations</w:t>
      </w:r>
      <w:r w:rsidR="00EE6AC0">
        <w:rPr>
          <w:rFonts w:eastAsia="Times New Roman"/>
        </w:rPr>
        <w:t xml:space="preserve"> </w:t>
      </w:r>
      <w:r w:rsidR="00192BF1">
        <w:rPr>
          <w:rFonts w:eastAsia="Times New Roman"/>
        </w:rPr>
        <w:t xml:space="preserve">established by NATO in the area are </w:t>
      </w:r>
      <w:r w:rsidR="00EE6AC0">
        <w:rPr>
          <w:rFonts w:eastAsia="Times New Roman"/>
        </w:rPr>
        <w:t>Operation</w:t>
      </w:r>
      <w:r w:rsidR="00192BF1">
        <w:rPr>
          <w:rFonts w:eastAsia="Times New Roman"/>
        </w:rPr>
        <w:t>s Allied P</w:t>
      </w:r>
      <w:r w:rsidR="00EE6AC0">
        <w:rPr>
          <w:rFonts w:eastAsia="Times New Roman"/>
        </w:rPr>
        <w:t>rovider and Allied P</w:t>
      </w:r>
      <w:r w:rsidR="00192BF1">
        <w:rPr>
          <w:rFonts w:eastAsia="Times New Roman"/>
        </w:rPr>
        <w:t>rotector; the first one aiming</w:t>
      </w:r>
      <w:r w:rsidR="003D4DB7">
        <w:rPr>
          <w:rFonts w:eastAsia="Times New Roman"/>
        </w:rPr>
        <w:t xml:space="preserve"> to secure</w:t>
      </w:r>
      <w:r w:rsidR="00EE6AC0">
        <w:rPr>
          <w:rFonts w:eastAsia="Times New Roman"/>
        </w:rPr>
        <w:t xml:space="preserve"> World Food Program vessels passing through the Gulf of Aden and the </w:t>
      </w:r>
      <w:r w:rsidR="00192BF1">
        <w:rPr>
          <w:rFonts w:eastAsia="Times New Roman"/>
        </w:rPr>
        <w:t>second one aiming</w:t>
      </w:r>
      <w:r w:rsidR="00EE6AC0">
        <w:rPr>
          <w:rFonts w:eastAsia="Times New Roman"/>
        </w:rPr>
        <w:t xml:space="preserve"> to s</w:t>
      </w:r>
      <w:r w:rsidR="003D4DB7">
        <w:rPr>
          <w:rFonts w:eastAsia="Times New Roman"/>
        </w:rPr>
        <w:t>ecure the maritime routes in the</w:t>
      </w:r>
      <w:r w:rsidR="00EE6AC0">
        <w:rPr>
          <w:rFonts w:eastAsia="Times New Roman"/>
        </w:rPr>
        <w:t xml:space="preserve"> Horn of Africa</w:t>
      </w:r>
      <w:r w:rsidR="003D4DB7">
        <w:rPr>
          <w:rFonts w:eastAsia="Times New Roman"/>
        </w:rPr>
        <w:t>.</w:t>
      </w:r>
      <w:r w:rsidR="00EE6AC0">
        <w:rPr>
          <w:rFonts w:eastAsia="Times New Roman"/>
        </w:rPr>
        <w:t xml:space="preserve"> </w:t>
      </w:r>
    </w:p>
    <w:p w14:paraId="619A5EA3" w14:textId="6FCC938A" w:rsidR="003D4DB7" w:rsidRDefault="003D4DB7" w:rsidP="00EE6AC0">
      <w:pPr>
        <w:spacing w:line="360" w:lineRule="auto"/>
        <w:ind w:firstLine="720"/>
        <w:rPr>
          <w:rFonts w:eastAsia="Times New Roman"/>
        </w:rPr>
      </w:pPr>
    </w:p>
    <w:p w14:paraId="2DD0E217" w14:textId="0682940B" w:rsidR="003D4DB7" w:rsidRDefault="003D4DB7" w:rsidP="00EE6AC0">
      <w:pPr>
        <w:spacing w:line="360" w:lineRule="auto"/>
        <w:ind w:firstLine="720"/>
        <w:rPr>
          <w:b/>
          <w:bCs/>
          <w:i/>
          <w:iCs/>
          <w:color w:val="0070C0"/>
          <w:sz w:val="22"/>
          <w:szCs w:val="22"/>
        </w:rPr>
      </w:pPr>
      <w:r>
        <w:rPr>
          <w:b/>
          <w:bCs/>
          <w:i/>
          <w:iCs/>
          <w:color w:val="0070C0"/>
          <w:sz w:val="22"/>
          <w:szCs w:val="22"/>
        </w:rPr>
        <w:t>EU Naval Force Operation Atlanta</w:t>
      </w:r>
    </w:p>
    <w:p w14:paraId="4B5F6AE7" w14:textId="469536D3" w:rsidR="00EE6AC0" w:rsidRPr="00254D9E" w:rsidRDefault="003D4DB7" w:rsidP="00663445">
      <w:pPr>
        <w:spacing w:line="360" w:lineRule="auto"/>
        <w:ind w:left="720"/>
        <w:rPr>
          <w:rFonts w:eastAsia="Times New Roman"/>
        </w:rPr>
      </w:pPr>
      <w:r>
        <w:rPr>
          <w:rFonts w:eastAsia="Times New Roman"/>
        </w:rPr>
        <w:t xml:space="preserve">In 2008, the EU Naval Force in accordance with numerous UNSC resolutions, launched Operation Atlanta which aims to secure World Food Program vessels and in general vessels passing through the </w:t>
      </w:r>
      <w:r w:rsidR="00481506">
        <w:rPr>
          <w:rFonts w:eastAsia="Times New Roman"/>
        </w:rPr>
        <w:t xml:space="preserve">Gulf of Aden, prevent piracy, monitor </w:t>
      </w:r>
      <w:r>
        <w:rPr>
          <w:rFonts w:eastAsia="Times New Roman"/>
        </w:rPr>
        <w:t xml:space="preserve">maritime activities in the region and </w:t>
      </w:r>
      <w:r w:rsidR="00481506">
        <w:rPr>
          <w:rFonts w:eastAsia="Times New Roman"/>
        </w:rPr>
        <w:t>encourage</w:t>
      </w:r>
      <w:r>
        <w:rPr>
          <w:rFonts w:eastAsia="Times New Roman"/>
        </w:rPr>
        <w:t xml:space="preserve"> international cooperation on the issue through </w:t>
      </w:r>
      <w:r w:rsidR="00254D9E">
        <w:rPr>
          <w:rFonts w:eastAsia="Times New Roman"/>
        </w:rPr>
        <w:t>international organizations.</w:t>
      </w:r>
    </w:p>
    <w:p w14:paraId="0AF6EC42" w14:textId="77777777" w:rsidR="00062BB8" w:rsidRDefault="00062BB8" w:rsidP="00254D9E">
      <w:pPr>
        <w:spacing w:line="360" w:lineRule="auto"/>
        <w:ind w:firstLine="720"/>
        <w:rPr>
          <w:ins w:id="4" w:author="Yi_Xin Lee" w:date="2019-12-23T00:20:00Z"/>
          <w:b/>
          <w:bCs/>
          <w:i/>
          <w:iCs/>
          <w:color w:val="0070C0"/>
          <w:sz w:val="22"/>
          <w:szCs w:val="22"/>
        </w:rPr>
      </w:pPr>
    </w:p>
    <w:p w14:paraId="19879B68" w14:textId="0D26221A" w:rsidR="00254D9E" w:rsidRDefault="00254D9E" w:rsidP="00254D9E">
      <w:pPr>
        <w:spacing w:line="360" w:lineRule="auto"/>
        <w:ind w:firstLine="720"/>
        <w:rPr>
          <w:b/>
          <w:bCs/>
          <w:i/>
          <w:iCs/>
          <w:color w:val="0070C0"/>
          <w:sz w:val="22"/>
          <w:szCs w:val="22"/>
        </w:rPr>
      </w:pPr>
      <w:r>
        <w:rPr>
          <w:b/>
          <w:bCs/>
          <w:i/>
          <w:iCs/>
          <w:color w:val="0070C0"/>
          <w:sz w:val="22"/>
          <w:szCs w:val="22"/>
        </w:rPr>
        <w:t>Combined Task Force 150/151</w:t>
      </w:r>
    </w:p>
    <w:p w14:paraId="1F330F79" w14:textId="01E99D1B" w:rsidR="00254D9E" w:rsidRDefault="00254D9E" w:rsidP="00663445">
      <w:pPr>
        <w:spacing w:line="360" w:lineRule="auto"/>
        <w:ind w:left="720"/>
        <w:rPr>
          <w:rFonts w:eastAsia="Times New Roman"/>
        </w:rPr>
      </w:pPr>
      <w:r>
        <w:rPr>
          <w:rFonts w:eastAsia="Times New Roman"/>
        </w:rPr>
        <w:t>The Combined Task Force 151, which was established i</w:t>
      </w:r>
      <w:r w:rsidR="00E56AF5">
        <w:rPr>
          <w:rFonts w:eastAsia="Times New Roman"/>
        </w:rPr>
        <w:t xml:space="preserve">n January 2009 has taken several steps </w:t>
      </w:r>
      <w:r>
        <w:rPr>
          <w:rFonts w:eastAsia="Times New Roman"/>
        </w:rPr>
        <w:t xml:space="preserve">in order to combat piracy in the Internationally Recommended Transit Corridor in the Gulf of Aden, in cooperation with regional and </w:t>
      </w:r>
      <w:r w:rsidR="00E56AF5">
        <w:rPr>
          <w:rFonts w:eastAsia="Times New Roman"/>
        </w:rPr>
        <w:t>international</w:t>
      </w:r>
      <w:r>
        <w:rPr>
          <w:rFonts w:eastAsia="Times New Roman"/>
        </w:rPr>
        <w:t xml:space="preserve"> partners in order to ensure that the maritime roads in the area are secure. </w:t>
      </w:r>
      <w:r w:rsidR="008B73EF">
        <w:rPr>
          <w:rFonts w:eastAsia="Times New Roman"/>
        </w:rPr>
        <w:t>Combined Task Force 150 focuses</w:t>
      </w:r>
      <w:r>
        <w:rPr>
          <w:rFonts w:eastAsia="Times New Roman"/>
        </w:rPr>
        <w:t xml:space="preserve"> mainly on maritime security operations, </w:t>
      </w:r>
      <w:r w:rsidR="008B73EF">
        <w:rPr>
          <w:rFonts w:eastAsia="Times New Roman"/>
        </w:rPr>
        <w:t>namely</w:t>
      </w:r>
      <w:r>
        <w:rPr>
          <w:rFonts w:eastAsia="Times New Roman"/>
        </w:rPr>
        <w:t xml:space="preserve"> countering terrorism and ensuring maritime security in the area.</w:t>
      </w:r>
    </w:p>
    <w:p w14:paraId="4288FF4E" w14:textId="77777777" w:rsidR="00F2528A" w:rsidRPr="00F2528A" w:rsidRDefault="00F2528A" w:rsidP="00254D9E">
      <w:pPr>
        <w:spacing w:line="360" w:lineRule="auto"/>
        <w:rPr>
          <w:rFonts w:eastAsia="Times New Roman"/>
        </w:rPr>
      </w:pPr>
    </w:p>
    <w:p w14:paraId="1C4C89C9" w14:textId="77777777" w:rsidR="00163E08" w:rsidRDefault="00163E08" w:rsidP="00AC5E34">
      <w:pPr>
        <w:pStyle w:val="SectionTitle"/>
        <w:rPr>
          <w:rFonts w:ascii="Times New Roman" w:hAnsi="Times New Roman"/>
          <w:color w:val="0070C0"/>
        </w:rPr>
      </w:pPr>
    </w:p>
    <w:p w14:paraId="5D09DBFC" w14:textId="59408C20" w:rsidR="001E43DD" w:rsidRDefault="001E43DD" w:rsidP="00AC5E34">
      <w:pPr>
        <w:pStyle w:val="SectionTitle"/>
        <w:rPr>
          <w:rFonts w:ascii="Times New Roman" w:hAnsi="Times New Roman"/>
          <w:color w:val="0070C0"/>
        </w:rPr>
      </w:pPr>
      <w:r w:rsidRPr="0022254D">
        <w:rPr>
          <w:rFonts w:ascii="Times New Roman" w:hAnsi="Times New Roman"/>
          <w:color w:val="0070C0"/>
        </w:rPr>
        <w:t xml:space="preserve">UN </w:t>
      </w:r>
      <w:r w:rsidRPr="0022254D">
        <w:rPr>
          <w:rFonts w:ascii="Times New Roman" w:hAnsi="Times New Roman"/>
          <w:color w:val="0070C0"/>
          <w:lang w:eastAsia="ko-KR"/>
        </w:rPr>
        <w:t>I</w:t>
      </w:r>
      <w:r w:rsidRPr="0022254D">
        <w:rPr>
          <w:rFonts w:ascii="Times New Roman" w:hAnsi="Times New Roman"/>
          <w:color w:val="0070C0"/>
        </w:rPr>
        <w:t>nvolvement, Relevant Resolutions, Treaties and Events</w:t>
      </w:r>
    </w:p>
    <w:p w14:paraId="2C448C8C" w14:textId="264941F9" w:rsidR="00355D7D" w:rsidRPr="00163E08" w:rsidRDefault="00355D7D" w:rsidP="00663445">
      <w:pPr>
        <w:pStyle w:val="Sub-sub-headingofResearchReport"/>
        <w:rPr>
          <w:rFonts w:ascii="Times New Roman" w:hAnsi="Times New Roman"/>
          <w:i w:val="0"/>
          <w:iCs/>
          <w:color w:val="0070C0"/>
          <w:sz w:val="24"/>
        </w:rPr>
      </w:pPr>
      <w:r w:rsidRPr="00163E08">
        <w:rPr>
          <w:rFonts w:ascii="Times New Roman" w:hAnsi="Times New Roman"/>
          <w:i w:val="0"/>
          <w:iCs/>
          <w:color w:val="0070C0"/>
          <w:sz w:val="24"/>
        </w:rPr>
        <w:t>UN Involvement</w:t>
      </w:r>
    </w:p>
    <w:p w14:paraId="16433B3F" w14:textId="355B1278" w:rsidR="00355D7D" w:rsidRPr="00A527B3" w:rsidRDefault="00A527B3" w:rsidP="00A527B3">
      <w:pPr>
        <w:pStyle w:val="Sub-sub-headingofResearchReport"/>
        <w:ind w:firstLine="720"/>
        <w:rPr>
          <w:rFonts w:ascii="Times New Roman" w:hAnsi="Times New Roman"/>
          <w:b w:val="0"/>
          <w:bCs/>
          <w:i w:val="0"/>
          <w:iCs/>
          <w:color w:val="000000" w:themeColor="text1"/>
          <w:sz w:val="24"/>
        </w:rPr>
      </w:pPr>
      <w:r>
        <w:rPr>
          <w:rFonts w:ascii="Times New Roman" w:hAnsi="Times New Roman"/>
          <w:b w:val="0"/>
          <w:bCs/>
          <w:i w:val="0"/>
          <w:iCs/>
          <w:color w:val="000000" w:themeColor="text1"/>
          <w:sz w:val="24"/>
        </w:rPr>
        <w:lastRenderedPageBreak/>
        <w:t xml:space="preserve">The UN has been a prevalent and constant presence regarding this issue. It has passed a multitude of resolutions, listed below, which have presented an array of solutions, ranging from the establishment of coalitions to suggesting the possibility of establishing a regional or international tribunal to prosecute suspected pirates. </w:t>
      </w:r>
    </w:p>
    <w:p w14:paraId="508C7C0D" w14:textId="3A9D32D7" w:rsidR="00071B6B" w:rsidRPr="00163E08" w:rsidRDefault="00071B6B" w:rsidP="00663445">
      <w:pPr>
        <w:pStyle w:val="Sub-sub-headingofResearchReport"/>
        <w:rPr>
          <w:rFonts w:ascii="Times New Roman" w:hAnsi="Times New Roman"/>
          <w:i w:val="0"/>
          <w:iCs/>
          <w:color w:val="0070C0"/>
          <w:sz w:val="24"/>
        </w:rPr>
      </w:pPr>
      <w:r w:rsidRPr="00163E08">
        <w:rPr>
          <w:rFonts w:ascii="Times New Roman" w:hAnsi="Times New Roman"/>
          <w:i w:val="0"/>
          <w:iCs/>
          <w:color w:val="0070C0"/>
          <w:sz w:val="24"/>
        </w:rPr>
        <w:t>UNSC Resolutions</w:t>
      </w:r>
    </w:p>
    <w:p w14:paraId="3BB4259E" w14:textId="4FE4088C" w:rsidR="00071B6B" w:rsidRDefault="004F2E7B" w:rsidP="00663445">
      <w:pPr>
        <w:spacing w:line="360" w:lineRule="auto"/>
        <w:ind w:firstLine="360"/>
        <w:rPr>
          <w:rFonts w:eastAsia="Times New Roman"/>
        </w:rPr>
      </w:pPr>
      <w:r>
        <w:rPr>
          <w:rFonts w:eastAsia="Times New Roman"/>
        </w:rPr>
        <w:t>Numerous</w:t>
      </w:r>
      <w:r w:rsidR="00071B6B">
        <w:rPr>
          <w:rFonts w:eastAsia="Times New Roman"/>
        </w:rPr>
        <w:t xml:space="preserve"> UNSC resolutions have been submitted in order to solve the issue of piracy and maritime terrorism in the Indian Ocean and off the coast of Somalia. </w:t>
      </w:r>
      <w:r w:rsidR="00CD6BB8">
        <w:rPr>
          <w:rFonts w:eastAsia="Times New Roman"/>
        </w:rPr>
        <w:t xml:space="preserve">Security Council Resolution 1851 was arguably the most prominent resolution regarding this matter. It called for a mechanism which enabled international cooperation and permitted the use of military action to defeat pirates. Due to this, many nations and organizations such as NATO were able to launch their own operations. </w:t>
      </w:r>
    </w:p>
    <w:p w14:paraId="5C300476" w14:textId="77777777" w:rsidR="00071B6B" w:rsidRDefault="00071B6B" w:rsidP="00071B6B">
      <w:pPr>
        <w:rPr>
          <w:rFonts w:eastAsia="Times New Roman"/>
        </w:rPr>
      </w:pPr>
    </w:p>
    <w:p w14:paraId="3DECD090" w14:textId="01E053AC" w:rsidR="00071B6B" w:rsidRPr="004F2E7B" w:rsidRDefault="00071B6B" w:rsidP="004F2E7B">
      <w:pPr>
        <w:pStyle w:val="ListParagraph"/>
        <w:numPr>
          <w:ilvl w:val="0"/>
          <w:numId w:val="23"/>
        </w:numPr>
        <w:spacing w:line="360" w:lineRule="auto"/>
        <w:rPr>
          <w:rFonts w:ascii="Times New Roman" w:eastAsia="Times New Roman" w:hAnsi="Times New Roman"/>
        </w:rPr>
      </w:pPr>
      <w:r w:rsidRPr="004F2E7B">
        <w:rPr>
          <w:rFonts w:ascii="Times New Roman" w:eastAsia="Times New Roman" w:hAnsi="Times New Roman"/>
        </w:rPr>
        <w:t>S/RES/1801 was adopted by the Security Council on 20th February 2008 which extended the actions of the Afric</w:t>
      </w:r>
      <w:r w:rsidR="004F2E7B">
        <w:rPr>
          <w:rFonts w:ascii="Times New Roman" w:eastAsia="Times New Roman" w:hAnsi="Times New Roman"/>
        </w:rPr>
        <w:t xml:space="preserve">an Union Mission in Somalia by </w:t>
      </w:r>
      <w:r w:rsidRPr="004F2E7B">
        <w:rPr>
          <w:rFonts w:ascii="Times New Roman" w:eastAsia="Times New Roman" w:hAnsi="Times New Roman"/>
        </w:rPr>
        <w:t>six months</w:t>
      </w:r>
      <w:ins w:id="5" w:author="Yi Wen Lee" w:date="2019-12-24T21:50:00Z">
        <w:r w:rsidR="00514026">
          <w:rPr>
            <w:rFonts w:ascii="Times New Roman" w:eastAsia="Times New Roman" w:hAnsi="Times New Roman"/>
          </w:rPr>
          <w:t>.</w:t>
        </w:r>
      </w:ins>
    </w:p>
    <w:p w14:paraId="2DDC06D3" w14:textId="15F6AB4E" w:rsidR="004F2E7B" w:rsidRDefault="004F2E7B" w:rsidP="004F2E7B">
      <w:pPr>
        <w:pStyle w:val="ListParagraph"/>
        <w:numPr>
          <w:ilvl w:val="0"/>
          <w:numId w:val="23"/>
        </w:numPr>
        <w:spacing w:line="360" w:lineRule="auto"/>
        <w:rPr>
          <w:rFonts w:ascii="Times New Roman" w:eastAsia="Times New Roman" w:hAnsi="Times New Roman"/>
        </w:rPr>
      </w:pPr>
      <w:r>
        <w:rPr>
          <w:rFonts w:ascii="Times New Roman" w:eastAsia="Times New Roman" w:hAnsi="Times New Roman"/>
        </w:rPr>
        <w:t xml:space="preserve"> </w:t>
      </w:r>
      <w:r w:rsidR="00071B6B" w:rsidRPr="004F2E7B">
        <w:rPr>
          <w:rFonts w:ascii="Times New Roman" w:eastAsia="Times New Roman" w:hAnsi="Times New Roman"/>
        </w:rPr>
        <w:t xml:space="preserve">S/RES/1816, which was adopted on the 2nd of June 2008 asked states to </w:t>
      </w:r>
      <w:r w:rsidRPr="004F2E7B">
        <w:rPr>
          <w:rFonts w:ascii="Times New Roman" w:eastAsia="Times New Roman" w:hAnsi="Times New Roman"/>
        </w:rPr>
        <w:t>collaborate</w:t>
      </w:r>
      <w:r w:rsidR="00071B6B" w:rsidRPr="004F2E7B">
        <w:rPr>
          <w:rFonts w:ascii="Times New Roman" w:eastAsia="Times New Roman" w:hAnsi="Times New Roman"/>
        </w:rPr>
        <w:t xml:space="preserve"> with </w:t>
      </w:r>
      <w:r>
        <w:rPr>
          <w:rFonts w:ascii="Times New Roman" w:eastAsia="Times New Roman" w:hAnsi="Times New Roman"/>
        </w:rPr>
        <w:t xml:space="preserve">the government of Somalia and permitted </w:t>
      </w:r>
      <w:r w:rsidR="00071B6B" w:rsidRPr="004F2E7B">
        <w:rPr>
          <w:rFonts w:ascii="Times New Roman" w:eastAsia="Times New Roman" w:hAnsi="Times New Roman"/>
        </w:rPr>
        <w:t>foreign ve</w:t>
      </w:r>
      <w:r>
        <w:rPr>
          <w:rFonts w:ascii="Times New Roman" w:eastAsia="Times New Roman" w:hAnsi="Times New Roman"/>
        </w:rPr>
        <w:t>ssels to enter Somalia’s waters</w:t>
      </w:r>
      <w:r w:rsidR="00514026">
        <w:rPr>
          <w:rFonts w:ascii="Times New Roman" w:eastAsia="Times New Roman" w:hAnsi="Times New Roman"/>
        </w:rPr>
        <w:t>.</w:t>
      </w:r>
    </w:p>
    <w:p w14:paraId="591F34D8" w14:textId="33167D32" w:rsidR="00071B6B" w:rsidRPr="004F2E7B" w:rsidRDefault="00071B6B" w:rsidP="004F2E7B">
      <w:pPr>
        <w:pStyle w:val="ListParagraph"/>
        <w:numPr>
          <w:ilvl w:val="0"/>
          <w:numId w:val="23"/>
        </w:numPr>
        <w:spacing w:line="360" w:lineRule="auto"/>
        <w:rPr>
          <w:rFonts w:ascii="Times New Roman" w:eastAsia="Times New Roman" w:hAnsi="Times New Roman"/>
        </w:rPr>
      </w:pPr>
      <w:r w:rsidRPr="004F2E7B">
        <w:rPr>
          <w:rFonts w:ascii="Times New Roman" w:eastAsia="Times New Roman" w:hAnsi="Times New Roman"/>
        </w:rPr>
        <w:t>S/RES/1838 was adopted by the Security Council on</w:t>
      </w:r>
      <w:r w:rsidR="004F2E7B">
        <w:rPr>
          <w:rFonts w:ascii="Times New Roman" w:eastAsia="Times New Roman" w:hAnsi="Times New Roman"/>
        </w:rPr>
        <w:t xml:space="preserve"> the 7th of October 2008 </w:t>
      </w:r>
      <w:r w:rsidRPr="004F2E7B">
        <w:rPr>
          <w:rFonts w:ascii="Times New Roman" w:eastAsia="Times New Roman" w:hAnsi="Times New Roman"/>
        </w:rPr>
        <w:t xml:space="preserve">calls </w:t>
      </w:r>
      <w:r w:rsidR="004F2E7B">
        <w:rPr>
          <w:rFonts w:ascii="Times New Roman" w:eastAsia="Times New Roman" w:hAnsi="Times New Roman"/>
        </w:rPr>
        <w:t xml:space="preserve">for </w:t>
      </w:r>
      <w:r w:rsidRPr="004F2E7B">
        <w:rPr>
          <w:rFonts w:ascii="Times New Roman" w:eastAsia="Times New Roman" w:hAnsi="Times New Roman"/>
        </w:rPr>
        <w:t xml:space="preserve">all countries which have warships in the Gulf of Aden and Indian Ocean to use military force in order to </w:t>
      </w:r>
      <w:r w:rsidR="004F2E7B" w:rsidRPr="004F2E7B">
        <w:rPr>
          <w:rFonts w:ascii="Times New Roman" w:eastAsia="Times New Roman" w:hAnsi="Times New Roman"/>
        </w:rPr>
        <w:t>battle</w:t>
      </w:r>
      <w:r w:rsidRPr="004F2E7B">
        <w:rPr>
          <w:rFonts w:ascii="Times New Roman" w:eastAsia="Times New Roman" w:hAnsi="Times New Roman"/>
        </w:rPr>
        <w:t xml:space="preserve"> piracy</w:t>
      </w:r>
      <w:r w:rsidR="00514026">
        <w:rPr>
          <w:rFonts w:ascii="Times New Roman" w:eastAsia="Times New Roman" w:hAnsi="Times New Roman"/>
        </w:rPr>
        <w:t>.</w:t>
      </w:r>
    </w:p>
    <w:p w14:paraId="677DE6A8" w14:textId="00CDB7F1" w:rsidR="00071B6B" w:rsidRPr="004F2E7B" w:rsidRDefault="004F2E7B" w:rsidP="004F2E7B">
      <w:pPr>
        <w:pStyle w:val="ListParagraph"/>
        <w:numPr>
          <w:ilvl w:val="0"/>
          <w:numId w:val="23"/>
        </w:numPr>
        <w:spacing w:line="360" w:lineRule="auto"/>
        <w:rPr>
          <w:rFonts w:ascii="Times New Roman" w:eastAsia="Times New Roman" w:hAnsi="Times New Roman"/>
        </w:rPr>
      </w:pPr>
      <w:r>
        <w:rPr>
          <w:rFonts w:ascii="Times New Roman" w:eastAsia="Times New Roman" w:hAnsi="Times New Roman"/>
        </w:rPr>
        <w:t xml:space="preserve"> </w:t>
      </w:r>
      <w:r w:rsidR="00071B6B" w:rsidRPr="004F2E7B">
        <w:rPr>
          <w:rFonts w:ascii="Times New Roman" w:eastAsia="Times New Roman" w:hAnsi="Times New Roman"/>
        </w:rPr>
        <w:t>S/RES/1851 was adopted by the Security Counci</w:t>
      </w:r>
      <w:r>
        <w:rPr>
          <w:rFonts w:ascii="Times New Roman" w:eastAsia="Times New Roman" w:hAnsi="Times New Roman"/>
        </w:rPr>
        <w:t>l on the 16th of December 2008 in order t</w:t>
      </w:r>
      <w:r w:rsidR="00071B6B" w:rsidRPr="004F2E7B">
        <w:rPr>
          <w:rFonts w:ascii="Times New Roman" w:eastAsia="Times New Roman" w:hAnsi="Times New Roman"/>
        </w:rPr>
        <w:t>o take action and deplo</w:t>
      </w:r>
      <w:r>
        <w:rPr>
          <w:rFonts w:ascii="Times New Roman" w:eastAsia="Times New Roman" w:hAnsi="Times New Roman"/>
        </w:rPr>
        <w:t xml:space="preserve">y vessels and military aircraft. </w:t>
      </w:r>
      <w:r w:rsidR="00071B6B" w:rsidRPr="004F2E7B">
        <w:rPr>
          <w:rFonts w:ascii="Times New Roman" w:eastAsia="Times New Roman" w:hAnsi="Times New Roman"/>
        </w:rPr>
        <w:t xml:space="preserve">This resolution was the start for international cooperation between </w:t>
      </w:r>
      <w:r>
        <w:rPr>
          <w:rFonts w:ascii="Times New Roman" w:eastAsia="Times New Roman" w:hAnsi="Times New Roman"/>
        </w:rPr>
        <w:t>relevant countries and organizations involved</w:t>
      </w:r>
      <w:r w:rsidR="00514026">
        <w:rPr>
          <w:rFonts w:ascii="Times New Roman" w:eastAsia="Times New Roman" w:hAnsi="Times New Roman"/>
        </w:rPr>
        <w:t>.</w:t>
      </w:r>
    </w:p>
    <w:p w14:paraId="01C0994C" w14:textId="3CCA3645" w:rsidR="00071B6B" w:rsidRPr="004F2E7B" w:rsidRDefault="004F2E7B" w:rsidP="004F2E7B">
      <w:pPr>
        <w:pStyle w:val="ListParagraph"/>
        <w:numPr>
          <w:ilvl w:val="0"/>
          <w:numId w:val="23"/>
        </w:numPr>
        <w:spacing w:line="360" w:lineRule="auto"/>
        <w:rPr>
          <w:rFonts w:ascii="Times New Roman" w:eastAsia="Times New Roman" w:hAnsi="Times New Roman"/>
        </w:rPr>
      </w:pPr>
      <w:r>
        <w:rPr>
          <w:rFonts w:ascii="Times New Roman" w:eastAsia="Times New Roman" w:hAnsi="Times New Roman"/>
        </w:rPr>
        <w:t xml:space="preserve"> </w:t>
      </w:r>
      <w:r w:rsidR="00071B6B" w:rsidRPr="004F2E7B">
        <w:rPr>
          <w:rFonts w:ascii="Times New Roman" w:eastAsia="Times New Roman" w:hAnsi="Times New Roman"/>
        </w:rPr>
        <w:t>S/RES/2184 was adopted by the S</w:t>
      </w:r>
      <w:r>
        <w:rPr>
          <w:rFonts w:ascii="Times New Roman" w:eastAsia="Times New Roman" w:hAnsi="Times New Roman"/>
        </w:rPr>
        <w:t xml:space="preserve">ecurity </w:t>
      </w:r>
      <w:r w:rsidR="00071B6B" w:rsidRPr="004F2E7B">
        <w:rPr>
          <w:rFonts w:ascii="Times New Roman" w:eastAsia="Times New Roman" w:hAnsi="Times New Roman"/>
        </w:rPr>
        <w:t>C</w:t>
      </w:r>
      <w:r>
        <w:rPr>
          <w:rFonts w:ascii="Times New Roman" w:eastAsia="Times New Roman" w:hAnsi="Times New Roman"/>
        </w:rPr>
        <w:t>ouncil</w:t>
      </w:r>
      <w:r w:rsidR="00071B6B" w:rsidRPr="004F2E7B">
        <w:rPr>
          <w:rFonts w:ascii="Times New Roman" w:eastAsia="Times New Roman" w:hAnsi="Times New Roman"/>
        </w:rPr>
        <w:t xml:space="preserve"> on the 12th of November 2014 unanimously calls</w:t>
      </w:r>
      <w:r>
        <w:rPr>
          <w:rFonts w:ascii="Times New Roman" w:eastAsia="Times New Roman" w:hAnsi="Times New Roman"/>
        </w:rPr>
        <w:t xml:space="preserve"> for </w:t>
      </w:r>
      <w:r w:rsidR="00071B6B" w:rsidRPr="004F2E7B">
        <w:rPr>
          <w:rFonts w:ascii="Times New Roman" w:eastAsia="Times New Roman" w:hAnsi="Times New Roman"/>
        </w:rPr>
        <w:t xml:space="preserve">member states and regional organizations to fight against maritime crime with the resources they </w:t>
      </w:r>
      <w:r>
        <w:rPr>
          <w:rFonts w:ascii="Times New Roman" w:eastAsia="Times New Roman" w:hAnsi="Times New Roman"/>
        </w:rPr>
        <w:t>currently possess</w:t>
      </w:r>
      <w:r w:rsidR="00071B6B" w:rsidRPr="004F2E7B">
        <w:rPr>
          <w:rFonts w:ascii="Times New Roman" w:eastAsia="Times New Roman" w:hAnsi="Times New Roman"/>
        </w:rPr>
        <w:t xml:space="preserve"> (vessels, military aircraft etc.). </w:t>
      </w:r>
    </w:p>
    <w:p w14:paraId="6C2A5F3D" w14:textId="6F1644AE" w:rsidR="00071B6B" w:rsidRDefault="00071B6B" w:rsidP="004F2E7B">
      <w:pPr>
        <w:pStyle w:val="ListParagraph"/>
        <w:numPr>
          <w:ilvl w:val="0"/>
          <w:numId w:val="23"/>
        </w:numPr>
        <w:spacing w:line="360" w:lineRule="auto"/>
        <w:rPr>
          <w:rFonts w:ascii="Times New Roman" w:eastAsia="Times New Roman" w:hAnsi="Times New Roman"/>
        </w:rPr>
      </w:pPr>
      <w:r w:rsidRPr="004F2E7B">
        <w:rPr>
          <w:rFonts w:ascii="Times New Roman" w:eastAsia="Times New Roman" w:hAnsi="Times New Roman"/>
        </w:rPr>
        <w:t xml:space="preserve">The S/RES/2446 was adopted on the 10th of November 2015 </w:t>
      </w:r>
      <w:r w:rsidR="004F2E7B">
        <w:rPr>
          <w:rFonts w:ascii="Times New Roman" w:eastAsia="Times New Roman" w:hAnsi="Times New Roman"/>
        </w:rPr>
        <w:t xml:space="preserve">once again </w:t>
      </w:r>
      <w:r w:rsidRPr="004F2E7B">
        <w:rPr>
          <w:rFonts w:ascii="Times New Roman" w:eastAsia="Times New Roman" w:hAnsi="Times New Roman"/>
        </w:rPr>
        <w:t>unanimously calls for states to prevent and secure Somalia from maritime piracy and find and tackle the roots of this issue</w:t>
      </w:r>
      <w:r w:rsidR="00514026">
        <w:rPr>
          <w:rFonts w:ascii="Times New Roman" w:eastAsia="Times New Roman" w:hAnsi="Times New Roman"/>
        </w:rPr>
        <w:t>.</w:t>
      </w:r>
    </w:p>
    <w:p w14:paraId="030CF55C" w14:textId="74342973" w:rsidR="0079652A" w:rsidRPr="00663445" w:rsidRDefault="0079652A" w:rsidP="00663445">
      <w:pPr>
        <w:pStyle w:val="Sub-sub-headingofResearchReport"/>
        <w:rPr>
          <w:rFonts w:ascii="Times New Roman" w:hAnsi="Times New Roman"/>
          <w:i w:val="0"/>
          <w:iCs/>
          <w:color w:val="0070C0"/>
          <w:sz w:val="24"/>
        </w:rPr>
      </w:pPr>
      <w:r w:rsidRPr="00663445">
        <w:rPr>
          <w:rFonts w:ascii="Times New Roman" w:hAnsi="Times New Roman"/>
          <w:i w:val="0"/>
          <w:iCs/>
          <w:color w:val="0070C0"/>
          <w:sz w:val="24"/>
        </w:rPr>
        <w:t>Treaties and Agreements</w:t>
      </w:r>
    </w:p>
    <w:p w14:paraId="417E7764" w14:textId="5AEBE014" w:rsidR="0079652A" w:rsidRDefault="0079652A" w:rsidP="00663445">
      <w:pPr>
        <w:spacing w:line="360" w:lineRule="auto"/>
        <w:ind w:left="720"/>
        <w:rPr>
          <w:rFonts w:eastAsia="Times New Roman"/>
        </w:rPr>
      </w:pPr>
      <w:r w:rsidRPr="0079652A">
        <w:rPr>
          <w:rFonts w:eastAsia="Times New Roman"/>
          <w:b/>
          <w:bCs/>
        </w:rPr>
        <w:t>Convention for the Suppression of Unlawful Acts Against the Safety of Maritime Navigation/Protocol for the Suppression of Unlawful Acts against the Safety of Fixed Platforms Located on the Continental Shelf (The SUA treaty of 1988)</w:t>
      </w:r>
      <w:r>
        <w:rPr>
          <w:rFonts w:eastAsia="Times New Roman"/>
          <w:b/>
          <w:bCs/>
        </w:rPr>
        <w:t xml:space="preserve"> </w:t>
      </w:r>
      <w:r w:rsidRPr="0079652A">
        <w:rPr>
          <w:rFonts w:eastAsia="Times New Roman"/>
        </w:rPr>
        <w:t xml:space="preserve">- </w:t>
      </w:r>
      <w:r>
        <w:rPr>
          <w:rFonts w:eastAsia="Times New Roman"/>
        </w:rPr>
        <w:t xml:space="preserve">The SUA treaty of 1988 was adopted on 10th of March 1988 and implemented on the 1st of March 1992. In the 1980s the issue at hand was of extreme concern to the international community especially after </w:t>
      </w:r>
      <w:r>
        <w:rPr>
          <w:rFonts w:eastAsia="Times New Roman"/>
        </w:rPr>
        <w:lastRenderedPageBreak/>
        <w:t>several reports</w:t>
      </w:r>
      <w:r w:rsidR="004A1D24">
        <w:rPr>
          <w:rFonts w:eastAsia="Times New Roman"/>
        </w:rPr>
        <w:t xml:space="preserve"> emerged</w:t>
      </w:r>
      <w:r>
        <w:rPr>
          <w:rFonts w:eastAsia="Times New Roman"/>
        </w:rPr>
        <w:t xml:space="preserve"> of hijacking and hostage situations, in which passengers and crew were threatened and killed. In March 1988, the SUA</w:t>
      </w:r>
      <w:r w:rsidR="004A1D24">
        <w:rPr>
          <w:rFonts w:eastAsia="Times New Roman"/>
        </w:rPr>
        <w:t xml:space="preserve"> convention of 1988 was adopted in order to find solutions regarding </w:t>
      </w:r>
      <w:r>
        <w:rPr>
          <w:rFonts w:eastAsia="Times New Roman"/>
        </w:rPr>
        <w:t xml:space="preserve">the issue of </w:t>
      </w:r>
      <w:r w:rsidR="004A1D24">
        <w:rPr>
          <w:rFonts w:eastAsia="Times New Roman"/>
        </w:rPr>
        <w:t xml:space="preserve">‘sea criminals’ </w:t>
      </w:r>
      <w:r>
        <w:rPr>
          <w:rFonts w:eastAsia="Times New Roman"/>
        </w:rPr>
        <w:t xml:space="preserve">who mainly hijack ships, use violence against crew and </w:t>
      </w:r>
      <w:r w:rsidR="00A10567">
        <w:rPr>
          <w:rFonts w:eastAsia="Times New Roman"/>
        </w:rPr>
        <w:t xml:space="preserve">passengers of a ship. </w:t>
      </w:r>
    </w:p>
    <w:p w14:paraId="272646CC" w14:textId="77777777" w:rsidR="0079652A" w:rsidRDefault="0079652A" w:rsidP="00197E2B">
      <w:pPr>
        <w:spacing w:line="360" w:lineRule="auto"/>
        <w:rPr>
          <w:rFonts w:eastAsia="Times New Roman"/>
        </w:rPr>
      </w:pPr>
    </w:p>
    <w:p w14:paraId="000CFE33" w14:textId="79DBB7B8" w:rsidR="00197E2B" w:rsidRDefault="0079652A" w:rsidP="00663445">
      <w:pPr>
        <w:spacing w:line="360" w:lineRule="auto"/>
        <w:ind w:left="567"/>
        <w:rPr>
          <w:rFonts w:eastAsia="Times New Roman"/>
        </w:rPr>
      </w:pPr>
      <w:r w:rsidRPr="0079652A">
        <w:rPr>
          <w:rFonts w:eastAsia="Times New Roman"/>
          <w:b/>
          <w:bCs/>
        </w:rPr>
        <w:t>Protocol for the Suppression of Unlawful Acts Against the Safety of Maritime Navigation /Protocol for the Suppression of Unlawful Acts Against the Safety of Fixed Platforms Located on the Continental Shelf (The SUA Protocols)</w:t>
      </w:r>
      <w:r>
        <w:rPr>
          <w:rFonts w:eastAsia="Times New Roman"/>
        </w:rPr>
        <w:t xml:space="preserve"> - From the 10th till the 14th of October 2005</w:t>
      </w:r>
      <w:r w:rsidR="00197E2B">
        <w:rPr>
          <w:rFonts w:eastAsia="Times New Roman"/>
        </w:rPr>
        <w:t>,</w:t>
      </w:r>
      <w:r>
        <w:rPr>
          <w:rFonts w:eastAsia="Times New Roman"/>
        </w:rPr>
        <w:t xml:space="preserve"> a diplomatic conference on the </w:t>
      </w:r>
      <w:r w:rsidR="00197E2B">
        <w:rPr>
          <w:rFonts w:eastAsia="Times New Roman"/>
        </w:rPr>
        <w:t>amendment</w:t>
      </w:r>
      <w:r>
        <w:rPr>
          <w:rFonts w:eastAsia="Times New Roman"/>
        </w:rPr>
        <w:t xml:space="preserve"> of the SUA treaty was held, in which it was decided to </w:t>
      </w:r>
      <w:r w:rsidR="00197E2B">
        <w:rPr>
          <w:rFonts w:eastAsia="Times New Roman"/>
        </w:rPr>
        <w:t>modify</w:t>
      </w:r>
      <w:r>
        <w:rPr>
          <w:rFonts w:eastAsia="Times New Roman"/>
        </w:rPr>
        <w:t xml:space="preserve"> the SUA treaty of 1988 and its Protocol, which </w:t>
      </w:r>
      <w:r w:rsidR="00197E2B">
        <w:rPr>
          <w:rFonts w:eastAsia="Times New Roman"/>
        </w:rPr>
        <w:t>implemented</w:t>
      </w:r>
      <w:r>
        <w:rPr>
          <w:rFonts w:eastAsia="Times New Roman"/>
        </w:rPr>
        <w:t xml:space="preserve"> the 28th of July 2010. In the treaty a new article was added, namely the article 3b </w:t>
      </w:r>
      <w:r w:rsidR="00197E2B">
        <w:rPr>
          <w:rFonts w:eastAsia="Times New Roman"/>
        </w:rPr>
        <w:t>regarding</w:t>
      </w:r>
      <w:r>
        <w:rPr>
          <w:rFonts w:eastAsia="Times New Roman"/>
        </w:rPr>
        <w:t xml:space="preserve"> hijackings, hostage taking and destruction of a ship with explosive devices. In 1988</w:t>
      </w:r>
      <w:r w:rsidR="00197E2B">
        <w:rPr>
          <w:rFonts w:eastAsia="Times New Roman"/>
        </w:rPr>
        <w:t>,</w:t>
      </w:r>
      <w:r>
        <w:rPr>
          <w:rFonts w:eastAsia="Times New Roman"/>
        </w:rPr>
        <w:t xml:space="preserve"> a new article was added, </w:t>
      </w:r>
      <w:r w:rsidR="00197E2B">
        <w:rPr>
          <w:rFonts w:eastAsia="Times New Roman"/>
        </w:rPr>
        <w:t xml:space="preserve">article 2b, which broadens the range of offences included in the protocol. </w:t>
      </w:r>
    </w:p>
    <w:p w14:paraId="5D00844F" w14:textId="1797E31C" w:rsidR="00520DE3" w:rsidRDefault="00C10E6B" w:rsidP="00663445">
      <w:pPr>
        <w:pStyle w:val="NormalWeb"/>
        <w:ind w:left="567"/>
      </w:pPr>
      <w:r>
        <w:t>“SUA-Treaties //</w:t>
      </w:r>
      <w:r w:rsidR="00520DE3">
        <w:t xml:space="preserve">.” </w:t>
      </w:r>
      <w:r w:rsidR="00520DE3">
        <w:rPr>
          <w:i/>
          <w:iCs/>
        </w:rPr>
        <w:t>SUA Treaties</w:t>
      </w:r>
      <w:r w:rsidR="00520DE3">
        <w:t>, www.imo.org/en/About/Conventions/ListOfConventions/Pages/SUA-Treaties.aspx.</w:t>
      </w:r>
    </w:p>
    <w:p w14:paraId="3A3F3D9A" w14:textId="77777777" w:rsidR="0079652A" w:rsidRDefault="0079652A" w:rsidP="00197E2B">
      <w:pPr>
        <w:spacing w:line="360" w:lineRule="auto"/>
        <w:rPr>
          <w:rFonts w:eastAsia="Times New Roman"/>
        </w:rPr>
      </w:pPr>
    </w:p>
    <w:p w14:paraId="395582DE" w14:textId="58C6535E" w:rsidR="0079652A" w:rsidRDefault="0079652A" w:rsidP="00663445">
      <w:pPr>
        <w:spacing w:line="360" w:lineRule="auto"/>
        <w:ind w:left="567"/>
        <w:rPr>
          <w:rFonts w:eastAsia="Times New Roman"/>
        </w:rPr>
      </w:pPr>
      <w:r w:rsidRPr="0079652A">
        <w:rPr>
          <w:rFonts w:eastAsia="Times New Roman"/>
          <w:b/>
          <w:bCs/>
        </w:rPr>
        <w:t>International convention against the Taking of Hostages 1979</w:t>
      </w:r>
      <w:r>
        <w:rPr>
          <w:rFonts w:eastAsia="Times New Roman"/>
        </w:rPr>
        <w:t xml:space="preserve"> - The convention was adopted in the General Assembly of the UN on the 17th of December 1979 </w:t>
      </w:r>
      <w:r w:rsidR="00D32AAC">
        <w:rPr>
          <w:rFonts w:eastAsia="Times New Roman"/>
        </w:rPr>
        <w:t xml:space="preserve">in accordance with </w:t>
      </w:r>
      <w:r>
        <w:rPr>
          <w:rFonts w:eastAsia="Times New Roman"/>
        </w:rPr>
        <w:t xml:space="preserve">the resolution 34/1461. </w:t>
      </w:r>
      <w:r w:rsidR="00D32AAC">
        <w:rPr>
          <w:rFonts w:eastAsia="Times New Roman"/>
        </w:rPr>
        <w:t>It is a treaty by which states agree to punish and forbid hostage taking. It includes definitions for ‘hostage’ and ‘hostage taking’</w:t>
      </w:r>
      <w:r w:rsidR="00555313">
        <w:rPr>
          <w:rFonts w:eastAsia="Times New Roman"/>
        </w:rPr>
        <w:t>.</w:t>
      </w:r>
    </w:p>
    <w:p w14:paraId="74FBD5E4" w14:textId="77777777" w:rsidR="0079652A" w:rsidRDefault="0079652A" w:rsidP="00197E2B">
      <w:pPr>
        <w:spacing w:line="360" w:lineRule="auto"/>
        <w:rPr>
          <w:rFonts w:eastAsia="Times New Roman"/>
        </w:rPr>
      </w:pPr>
    </w:p>
    <w:p w14:paraId="35C942C2" w14:textId="77777777" w:rsidR="00900DD5" w:rsidRDefault="0079652A" w:rsidP="00663445">
      <w:pPr>
        <w:spacing w:line="360" w:lineRule="auto"/>
        <w:ind w:left="567"/>
        <w:rPr>
          <w:rFonts w:eastAsia="Times New Roman"/>
        </w:rPr>
      </w:pPr>
      <w:r w:rsidRPr="0079652A">
        <w:rPr>
          <w:rFonts w:eastAsia="Times New Roman"/>
          <w:b/>
          <w:bCs/>
        </w:rPr>
        <w:t>United Nations Convention on the Law of the Sea (UNCLOS)</w:t>
      </w:r>
      <w:r>
        <w:rPr>
          <w:rFonts w:eastAsia="Times New Roman"/>
          <w:b/>
          <w:bCs/>
        </w:rPr>
        <w:t xml:space="preserve"> -</w:t>
      </w:r>
      <w:r>
        <w:rPr>
          <w:rFonts w:eastAsia="Times New Roman"/>
        </w:rPr>
        <w:t xml:space="preserve"> The United Nations Convention on the Law of the Sea, which was adopted on 10th of December 1982, is considered as a convention, which p</w:t>
      </w:r>
      <w:r w:rsidR="00555313">
        <w:rPr>
          <w:rFonts w:eastAsia="Times New Roman"/>
        </w:rPr>
        <w:t xml:space="preserve">rovides states with aid and assistance </w:t>
      </w:r>
      <w:r>
        <w:rPr>
          <w:rFonts w:eastAsia="Times New Roman"/>
        </w:rPr>
        <w:t xml:space="preserve">when facing issues with maritime security and especially piracy. </w:t>
      </w:r>
    </w:p>
    <w:p w14:paraId="4D353441" w14:textId="2BD683C1" w:rsidR="0079652A" w:rsidRPr="004E75B0" w:rsidRDefault="00900DD5" w:rsidP="00663445">
      <w:pPr>
        <w:pStyle w:val="NormalWeb"/>
        <w:ind w:left="567"/>
      </w:pPr>
      <w:r>
        <w:t xml:space="preserve">“UNCLOS and Agreement on Part XI - Preamble and Frame Index.” </w:t>
      </w:r>
      <w:r>
        <w:rPr>
          <w:i/>
          <w:iCs/>
        </w:rPr>
        <w:t>United Nations</w:t>
      </w:r>
      <w:r>
        <w:t>, United Nations, www.un.org/Depts/los/convention_agreements/texts/unclos/closindx.htm.</w:t>
      </w:r>
    </w:p>
    <w:p w14:paraId="39217929" w14:textId="77777777" w:rsidR="00C27BAC" w:rsidRPr="001E43DD" w:rsidRDefault="00C27BAC" w:rsidP="00AC5E34">
      <w:pPr>
        <w:spacing w:line="360" w:lineRule="auto"/>
        <w:rPr>
          <w:sz w:val="22"/>
        </w:rPr>
      </w:pPr>
    </w:p>
    <w:p w14:paraId="3E7D60CF" w14:textId="77777777" w:rsidR="00163E08" w:rsidRDefault="00163E08" w:rsidP="006A6938">
      <w:pPr>
        <w:pStyle w:val="SectionTitle"/>
        <w:rPr>
          <w:rFonts w:ascii="Times New Roman" w:hAnsi="Times New Roman"/>
          <w:color w:val="0070C0"/>
        </w:rPr>
      </w:pPr>
    </w:p>
    <w:p w14:paraId="1D06D1F6" w14:textId="7C54062A" w:rsidR="00C27BAC" w:rsidRPr="006A6938" w:rsidRDefault="00C27BAC" w:rsidP="006A6938">
      <w:pPr>
        <w:pStyle w:val="SectionTitle"/>
        <w:rPr>
          <w:rFonts w:ascii="Times New Roman" w:hAnsi="Times New Roman"/>
          <w:color w:val="0070C0"/>
        </w:rPr>
      </w:pPr>
      <w:r w:rsidRPr="0022254D">
        <w:rPr>
          <w:rFonts w:ascii="Times New Roman" w:hAnsi="Times New Roman"/>
          <w:color w:val="0070C0"/>
        </w:rPr>
        <w:t>Timeline of Events</w:t>
      </w:r>
    </w:p>
    <w:tbl>
      <w:tblPr>
        <w:tblW w:w="0" w:type="auto"/>
        <w:tblLook w:val="00A0" w:firstRow="1" w:lastRow="0" w:firstColumn="1" w:lastColumn="0" w:noHBand="0" w:noVBand="0"/>
      </w:tblPr>
      <w:tblGrid>
        <w:gridCol w:w="2412"/>
        <w:gridCol w:w="7794"/>
      </w:tblGrid>
      <w:tr w:rsidR="00C27BAC" w:rsidRPr="0022254D" w14:paraId="3A089A6D" w14:textId="77777777" w:rsidTr="00DC6688">
        <w:trPr>
          <w:trHeight w:val="403"/>
        </w:trPr>
        <w:tc>
          <w:tcPr>
            <w:tcW w:w="2412" w:type="dxa"/>
            <w:vAlign w:val="center"/>
          </w:tcPr>
          <w:p w14:paraId="29B1856A" w14:textId="77777777" w:rsidR="00C27BAC" w:rsidRPr="0022254D" w:rsidRDefault="00C27BAC" w:rsidP="00AC5E34">
            <w:pPr>
              <w:spacing w:line="360" w:lineRule="auto"/>
              <w:rPr>
                <w:b/>
                <w:sz w:val="22"/>
                <w:szCs w:val="22"/>
                <w:lang w:bidi="en-US"/>
              </w:rPr>
            </w:pPr>
            <w:r w:rsidRPr="0022254D">
              <w:rPr>
                <w:b/>
                <w:sz w:val="22"/>
                <w:szCs w:val="22"/>
                <w:lang w:bidi="en-US"/>
              </w:rPr>
              <w:t>Date</w:t>
            </w:r>
          </w:p>
        </w:tc>
        <w:tc>
          <w:tcPr>
            <w:tcW w:w="7794" w:type="dxa"/>
            <w:vAlign w:val="center"/>
          </w:tcPr>
          <w:p w14:paraId="1A57EC15" w14:textId="77777777" w:rsidR="00C27BAC" w:rsidRPr="0022254D" w:rsidRDefault="00C27BAC" w:rsidP="00AC5E34">
            <w:pPr>
              <w:spacing w:line="360" w:lineRule="auto"/>
              <w:rPr>
                <w:sz w:val="22"/>
                <w:szCs w:val="22"/>
                <w:lang w:bidi="en-US"/>
              </w:rPr>
            </w:pPr>
            <w:r w:rsidRPr="0022254D">
              <w:rPr>
                <w:b/>
                <w:sz w:val="22"/>
                <w:szCs w:val="22"/>
                <w:lang w:bidi="en-US"/>
              </w:rPr>
              <w:t>Description of event</w:t>
            </w:r>
          </w:p>
        </w:tc>
      </w:tr>
      <w:tr w:rsidR="00C27BAC" w:rsidRPr="0022254D" w14:paraId="40407B86" w14:textId="77777777" w:rsidTr="00DC6688">
        <w:tc>
          <w:tcPr>
            <w:tcW w:w="2412" w:type="dxa"/>
          </w:tcPr>
          <w:p w14:paraId="7719154C" w14:textId="5F3BF4E4" w:rsidR="00C27BAC" w:rsidRPr="0022254D" w:rsidRDefault="006A6938" w:rsidP="00AC5E34">
            <w:pPr>
              <w:spacing w:line="360" w:lineRule="auto"/>
              <w:rPr>
                <w:sz w:val="22"/>
                <w:szCs w:val="22"/>
                <w:lang w:bidi="en-US"/>
              </w:rPr>
            </w:pPr>
            <w:r>
              <w:rPr>
                <w:sz w:val="22"/>
                <w:szCs w:val="22"/>
                <w:lang w:eastAsia="ko-KR" w:bidi="en-US"/>
              </w:rPr>
              <w:t>1960</w:t>
            </w:r>
          </w:p>
        </w:tc>
        <w:tc>
          <w:tcPr>
            <w:tcW w:w="7794" w:type="dxa"/>
            <w:vAlign w:val="center"/>
          </w:tcPr>
          <w:p w14:paraId="1852EC50" w14:textId="7D68482B" w:rsidR="00C27BAC" w:rsidRPr="0022254D" w:rsidRDefault="006A6938" w:rsidP="00AC5E34">
            <w:pPr>
              <w:spacing w:line="360" w:lineRule="auto"/>
              <w:rPr>
                <w:sz w:val="22"/>
                <w:szCs w:val="22"/>
                <w:lang w:bidi="en-US"/>
              </w:rPr>
            </w:pPr>
            <w:r>
              <w:rPr>
                <w:sz w:val="22"/>
                <w:szCs w:val="22"/>
                <w:lang w:bidi="en-US"/>
              </w:rPr>
              <w:t xml:space="preserve">Somalia </w:t>
            </w:r>
            <w:r w:rsidR="00DC6688">
              <w:rPr>
                <w:sz w:val="22"/>
                <w:szCs w:val="22"/>
                <w:lang w:bidi="en-US"/>
              </w:rPr>
              <w:t>gains independence</w:t>
            </w:r>
          </w:p>
        </w:tc>
      </w:tr>
      <w:tr w:rsidR="00C27BAC" w:rsidRPr="0022254D" w14:paraId="6D97D2D9" w14:textId="77777777" w:rsidTr="00202E64">
        <w:trPr>
          <w:trHeight w:val="417"/>
        </w:trPr>
        <w:tc>
          <w:tcPr>
            <w:tcW w:w="2412" w:type="dxa"/>
          </w:tcPr>
          <w:p w14:paraId="04CFA1F2" w14:textId="5F8942A7" w:rsidR="00C27BAC" w:rsidRPr="0022254D" w:rsidRDefault="00DC6688" w:rsidP="00AC5E34">
            <w:pPr>
              <w:spacing w:line="360" w:lineRule="auto"/>
              <w:rPr>
                <w:sz w:val="22"/>
                <w:szCs w:val="22"/>
                <w:lang w:bidi="en-US"/>
              </w:rPr>
            </w:pPr>
            <w:r>
              <w:rPr>
                <w:sz w:val="22"/>
                <w:szCs w:val="22"/>
                <w:lang w:eastAsia="ko-KR" w:bidi="en-US"/>
              </w:rPr>
              <w:lastRenderedPageBreak/>
              <w:t>17</w:t>
            </w:r>
            <w:r w:rsidRPr="00DC6688">
              <w:rPr>
                <w:sz w:val="22"/>
                <w:szCs w:val="22"/>
                <w:vertAlign w:val="superscript"/>
                <w:lang w:eastAsia="ko-KR" w:bidi="en-US"/>
              </w:rPr>
              <w:t>th</w:t>
            </w:r>
            <w:r>
              <w:rPr>
                <w:sz w:val="22"/>
                <w:szCs w:val="22"/>
                <w:lang w:eastAsia="ko-KR" w:bidi="en-US"/>
              </w:rPr>
              <w:t xml:space="preserve"> </w:t>
            </w:r>
            <w:r w:rsidR="007A3ED7">
              <w:rPr>
                <w:sz w:val="22"/>
                <w:szCs w:val="22"/>
                <w:lang w:eastAsia="ko-KR" w:bidi="en-US"/>
              </w:rPr>
              <w:t xml:space="preserve">December </w:t>
            </w:r>
            <w:r>
              <w:rPr>
                <w:sz w:val="22"/>
                <w:szCs w:val="22"/>
                <w:lang w:eastAsia="ko-KR" w:bidi="en-US"/>
              </w:rPr>
              <w:t>1979</w:t>
            </w:r>
          </w:p>
        </w:tc>
        <w:tc>
          <w:tcPr>
            <w:tcW w:w="7794" w:type="dxa"/>
            <w:vAlign w:val="center"/>
          </w:tcPr>
          <w:p w14:paraId="2C84615C" w14:textId="0ABE4D94" w:rsidR="00C27BAC" w:rsidRPr="0022254D" w:rsidRDefault="00DC6688" w:rsidP="00AC5E34">
            <w:pPr>
              <w:spacing w:line="360" w:lineRule="auto"/>
              <w:rPr>
                <w:sz w:val="22"/>
                <w:szCs w:val="22"/>
                <w:lang w:eastAsia="ko-KR" w:bidi="en-US"/>
              </w:rPr>
            </w:pPr>
            <w:r>
              <w:rPr>
                <w:sz w:val="22"/>
                <w:szCs w:val="22"/>
                <w:lang w:eastAsia="ko-KR" w:bidi="en-US"/>
              </w:rPr>
              <w:t>International convention against the Taking of Hostages</w:t>
            </w:r>
          </w:p>
        </w:tc>
      </w:tr>
      <w:tr w:rsidR="00DC6688" w:rsidRPr="0022254D" w14:paraId="73DF6CEF" w14:textId="77777777" w:rsidTr="00DC6688">
        <w:trPr>
          <w:trHeight w:val="347"/>
        </w:trPr>
        <w:tc>
          <w:tcPr>
            <w:tcW w:w="2412" w:type="dxa"/>
          </w:tcPr>
          <w:p w14:paraId="0C37B0CB" w14:textId="0BF4B533" w:rsidR="00DC6688" w:rsidRDefault="007A3ED7" w:rsidP="00AC5E34">
            <w:pPr>
              <w:spacing w:line="360" w:lineRule="auto"/>
              <w:rPr>
                <w:sz w:val="22"/>
                <w:szCs w:val="22"/>
                <w:lang w:bidi="en-US"/>
              </w:rPr>
            </w:pPr>
            <w:r>
              <w:rPr>
                <w:sz w:val="22"/>
                <w:szCs w:val="22"/>
                <w:lang w:bidi="en-US"/>
              </w:rPr>
              <w:t>10</w:t>
            </w:r>
            <w:r w:rsidRPr="00DC6688">
              <w:rPr>
                <w:sz w:val="22"/>
                <w:szCs w:val="22"/>
                <w:vertAlign w:val="superscript"/>
                <w:lang w:bidi="en-US"/>
              </w:rPr>
              <w:t>th</w:t>
            </w:r>
            <w:r>
              <w:rPr>
                <w:sz w:val="22"/>
                <w:szCs w:val="22"/>
                <w:lang w:bidi="en-US"/>
              </w:rPr>
              <w:t xml:space="preserve"> </w:t>
            </w:r>
            <w:r w:rsidR="00DC6688">
              <w:rPr>
                <w:sz w:val="22"/>
                <w:szCs w:val="22"/>
                <w:lang w:bidi="en-US"/>
              </w:rPr>
              <w:t>December 1982</w:t>
            </w:r>
          </w:p>
          <w:p w14:paraId="7C67706C" w14:textId="3766016A" w:rsidR="00DC6688" w:rsidRDefault="007A3ED7" w:rsidP="00AC5E34">
            <w:pPr>
              <w:spacing w:line="360" w:lineRule="auto"/>
              <w:rPr>
                <w:sz w:val="22"/>
                <w:szCs w:val="22"/>
                <w:lang w:bidi="en-US"/>
              </w:rPr>
            </w:pPr>
            <w:r>
              <w:rPr>
                <w:sz w:val="22"/>
                <w:szCs w:val="22"/>
                <w:lang w:bidi="en-US"/>
              </w:rPr>
              <w:t>10</w:t>
            </w:r>
            <w:r w:rsidRPr="004E75B0">
              <w:rPr>
                <w:sz w:val="22"/>
                <w:szCs w:val="22"/>
                <w:vertAlign w:val="superscript"/>
                <w:lang w:bidi="en-US"/>
              </w:rPr>
              <w:t>th</w:t>
            </w:r>
            <w:r>
              <w:rPr>
                <w:sz w:val="22"/>
                <w:szCs w:val="22"/>
                <w:lang w:bidi="en-US"/>
              </w:rPr>
              <w:t xml:space="preserve"> </w:t>
            </w:r>
            <w:r w:rsidR="00DC6688">
              <w:rPr>
                <w:sz w:val="22"/>
                <w:szCs w:val="22"/>
                <w:lang w:bidi="en-US"/>
              </w:rPr>
              <w:t>March</w:t>
            </w:r>
            <w:r>
              <w:rPr>
                <w:sz w:val="22"/>
                <w:szCs w:val="22"/>
                <w:lang w:bidi="en-US"/>
              </w:rPr>
              <w:t xml:space="preserve"> </w:t>
            </w:r>
            <w:r w:rsidR="00DC6688">
              <w:rPr>
                <w:sz w:val="22"/>
                <w:szCs w:val="22"/>
                <w:lang w:bidi="en-US"/>
              </w:rPr>
              <w:t>1988</w:t>
            </w:r>
          </w:p>
          <w:p w14:paraId="2C706433" w14:textId="77777777" w:rsidR="00202E64" w:rsidRDefault="00202E64" w:rsidP="00AC5E34">
            <w:pPr>
              <w:spacing w:line="360" w:lineRule="auto"/>
              <w:rPr>
                <w:sz w:val="22"/>
                <w:szCs w:val="22"/>
                <w:lang w:bidi="en-US"/>
              </w:rPr>
            </w:pPr>
          </w:p>
          <w:p w14:paraId="73005819" w14:textId="77777777" w:rsidR="00202E64" w:rsidRDefault="00202E64" w:rsidP="00AC5E34">
            <w:pPr>
              <w:spacing w:line="360" w:lineRule="auto"/>
              <w:rPr>
                <w:sz w:val="22"/>
                <w:szCs w:val="22"/>
                <w:lang w:bidi="en-US"/>
              </w:rPr>
            </w:pPr>
          </w:p>
          <w:p w14:paraId="4DBA8EB4" w14:textId="090175F9" w:rsidR="00DC6688" w:rsidRDefault="00DC6688" w:rsidP="00AC5E34">
            <w:pPr>
              <w:spacing w:line="360" w:lineRule="auto"/>
              <w:rPr>
                <w:sz w:val="22"/>
                <w:szCs w:val="22"/>
                <w:lang w:bidi="en-US"/>
              </w:rPr>
            </w:pPr>
            <w:r>
              <w:rPr>
                <w:sz w:val="22"/>
                <w:szCs w:val="22"/>
                <w:lang w:bidi="en-US"/>
              </w:rPr>
              <w:t>1991</w:t>
            </w:r>
          </w:p>
          <w:p w14:paraId="0E1733AC" w14:textId="77777777" w:rsidR="00DC6688" w:rsidRDefault="00DC6688" w:rsidP="00AC5E34">
            <w:pPr>
              <w:spacing w:line="360" w:lineRule="auto"/>
              <w:rPr>
                <w:sz w:val="22"/>
                <w:szCs w:val="22"/>
                <w:lang w:bidi="en-US"/>
              </w:rPr>
            </w:pPr>
          </w:p>
          <w:p w14:paraId="589F271E" w14:textId="42803CF3" w:rsidR="00DC6688" w:rsidRDefault="007A3ED7" w:rsidP="00AC5E34">
            <w:pPr>
              <w:spacing w:line="360" w:lineRule="auto"/>
              <w:rPr>
                <w:sz w:val="22"/>
                <w:szCs w:val="22"/>
                <w:lang w:bidi="en-US"/>
              </w:rPr>
            </w:pPr>
            <w:r>
              <w:rPr>
                <w:sz w:val="22"/>
                <w:szCs w:val="22"/>
                <w:lang w:bidi="en-US"/>
              </w:rPr>
              <w:t>14</w:t>
            </w:r>
            <w:r w:rsidRPr="004E75B0">
              <w:rPr>
                <w:sz w:val="22"/>
                <w:szCs w:val="22"/>
                <w:vertAlign w:val="superscript"/>
                <w:lang w:bidi="en-US"/>
              </w:rPr>
              <w:t>th</w:t>
            </w:r>
            <w:r>
              <w:rPr>
                <w:sz w:val="22"/>
                <w:szCs w:val="22"/>
                <w:lang w:bidi="en-US"/>
              </w:rPr>
              <w:t xml:space="preserve"> </w:t>
            </w:r>
            <w:r w:rsidR="00DC6688">
              <w:rPr>
                <w:sz w:val="22"/>
                <w:szCs w:val="22"/>
                <w:lang w:bidi="en-US"/>
              </w:rPr>
              <w:t>October 2005</w:t>
            </w:r>
          </w:p>
          <w:p w14:paraId="361052B7" w14:textId="77777777" w:rsidR="00DC6688" w:rsidRDefault="00DC6688" w:rsidP="00AC5E34">
            <w:pPr>
              <w:spacing w:line="360" w:lineRule="auto"/>
              <w:rPr>
                <w:sz w:val="22"/>
                <w:szCs w:val="22"/>
                <w:lang w:eastAsia="ko-KR" w:bidi="en-US"/>
              </w:rPr>
            </w:pPr>
          </w:p>
          <w:p w14:paraId="2B4210D8" w14:textId="77777777" w:rsidR="00DC6688" w:rsidRDefault="00DC6688" w:rsidP="00AC5E34">
            <w:pPr>
              <w:spacing w:line="360" w:lineRule="auto"/>
              <w:rPr>
                <w:sz w:val="22"/>
                <w:szCs w:val="22"/>
                <w:lang w:eastAsia="ko-KR" w:bidi="en-US"/>
              </w:rPr>
            </w:pPr>
          </w:p>
          <w:p w14:paraId="62DBBA5A" w14:textId="77777777" w:rsidR="00DC6688" w:rsidRDefault="00DC6688" w:rsidP="00AC5E34">
            <w:pPr>
              <w:spacing w:line="360" w:lineRule="auto"/>
              <w:rPr>
                <w:sz w:val="22"/>
                <w:szCs w:val="22"/>
                <w:lang w:eastAsia="ko-KR" w:bidi="en-US"/>
              </w:rPr>
            </w:pPr>
            <w:r>
              <w:rPr>
                <w:sz w:val="22"/>
                <w:szCs w:val="22"/>
                <w:lang w:eastAsia="ko-KR" w:bidi="en-US"/>
              </w:rPr>
              <w:t>2008</w:t>
            </w:r>
          </w:p>
          <w:p w14:paraId="2288FB7E" w14:textId="77777777" w:rsidR="00DC6688" w:rsidRDefault="00DC6688" w:rsidP="00AC5E34">
            <w:pPr>
              <w:spacing w:line="360" w:lineRule="auto"/>
              <w:rPr>
                <w:sz w:val="22"/>
                <w:szCs w:val="22"/>
                <w:lang w:eastAsia="ko-KR" w:bidi="en-US"/>
              </w:rPr>
            </w:pPr>
          </w:p>
          <w:p w14:paraId="7C24E0B8" w14:textId="77777777" w:rsidR="00DC6688" w:rsidRDefault="00DC6688" w:rsidP="00AC5E34">
            <w:pPr>
              <w:spacing w:line="360" w:lineRule="auto"/>
              <w:rPr>
                <w:sz w:val="22"/>
                <w:szCs w:val="22"/>
                <w:lang w:eastAsia="ko-KR" w:bidi="en-US"/>
              </w:rPr>
            </w:pPr>
          </w:p>
          <w:p w14:paraId="586FB453" w14:textId="77777777" w:rsidR="00DC6688" w:rsidRDefault="00DC6688" w:rsidP="00AC5E34">
            <w:pPr>
              <w:spacing w:line="360" w:lineRule="auto"/>
              <w:rPr>
                <w:sz w:val="22"/>
                <w:szCs w:val="22"/>
                <w:lang w:eastAsia="ko-KR" w:bidi="en-US"/>
              </w:rPr>
            </w:pPr>
            <w:r>
              <w:rPr>
                <w:sz w:val="22"/>
                <w:szCs w:val="22"/>
                <w:lang w:eastAsia="ko-KR" w:bidi="en-US"/>
              </w:rPr>
              <w:t>2009</w:t>
            </w:r>
          </w:p>
          <w:p w14:paraId="5065C18C" w14:textId="77777777" w:rsidR="00DC6688" w:rsidRDefault="00DC6688" w:rsidP="00AC5E34">
            <w:pPr>
              <w:spacing w:line="360" w:lineRule="auto"/>
              <w:rPr>
                <w:sz w:val="22"/>
                <w:szCs w:val="22"/>
                <w:lang w:eastAsia="ko-KR" w:bidi="en-US"/>
              </w:rPr>
            </w:pPr>
          </w:p>
          <w:p w14:paraId="7D14205F" w14:textId="77777777" w:rsidR="00DC6688" w:rsidRDefault="00DC6688" w:rsidP="00AC5E34">
            <w:pPr>
              <w:spacing w:line="360" w:lineRule="auto"/>
              <w:rPr>
                <w:sz w:val="22"/>
                <w:szCs w:val="22"/>
                <w:lang w:eastAsia="ko-KR" w:bidi="en-US"/>
              </w:rPr>
            </w:pPr>
          </w:p>
          <w:p w14:paraId="77D0F74E" w14:textId="7049E041" w:rsidR="00DC6688" w:rsidRDefault="007A3ED7" w:rsidP="00AC5E34">
            <w:pPr>
              <w:spacing w:line="360" w:lineRule="auto"/>
              <w:rPr>
                <w:sz w:val="22"/>
                <w:szCs w:val="22"/>
                <w:lang w:eastAsia="ko-KR" w:bidi="en-US"/>
              </w:rPr>
            </w:pPr>
            <w:r>
              <w:rPr>
                <w:sz w:val="22"/>
                <w:szCs w:val="22"/>
                <w:lang w:eastAsia="ko-KR" w:bidi="en-US"/>
              </w:rPr>
              <w:t>12</w:t>
            </w:r>
            <w:r w:rsidRPr="004E75B0">
              <w:rPr>
                <w:sz w:val="22"/>
                <w:szCs w:val="22"/>
                <w:vertAlign w:val="superscript"/>
                <w:lang w:eastAsia="ko-KR" w:bidi="en-US"/>
              </w:rPr>
              <w:t>th</w:t>
            </w:r>
            <w:r>
              <w:rPr>
                <w:sz w:val="22"/>
                <w:szCs w:val="22"/>
                <w:lang w:eastAsia="ko-KR" w:bidi="en-US"/>
              </w:rPr>
              <w:t xml:space="preserve"> </w:t>
            </w:r>
            <w:r w:rsidR="00DC6688">
              <w:rPr>
                <w:sz w:val="22"/>
                <w:szCs w:val="22"/>
                <w:lang w:eastAsia="ko-KR" w:bidi="en-US"/>
              </w:rPr>
              <w:t>November  2014</w:t>
            </w:r>
          </w:p>
          <w:p w14:paraId="49148950" w14:textId="77777777" w:rsidR="00DC6688" w:rsidRDefault="00DC6688" w:rsidP="00AC5E34">
            <w:pPr>
              <w:spacing w:line="360" w:lineRule="auto"/>
              <w:rPr>
                <w:sz w:val="22"/>
                <w:szCs w:val="22"/>
                <w:lang w:eastAsia="ko-KR" w:bidi="en-US"/>
              </w:rPr>
            </w:pPr>
          </w:p>
          <w:p w14:paraId="5A2791AF" w14:textId="358E6BC9" w:rsidR="00DC6688" w:rsidRDefault="007A3ED7" w:rsidP="00AC5E34">
            <w:pPr>
              <w:spacing w:line="360" w:lineRule="auto"/>
              <w:rPr>
                <w:sz w:val="22"/>
                <w:szCs w:val="22"/>
                <w:lang w:eastAsia="ko-KR" w:bidi="en-US"/>
              </w:rPr>
            </w:pPr>
            <w:r>
              <w:rPr>
                <w:sz w:val="22"/>
                <w:szCs w:val="22"/>
                <w:lang w:eastAsia="ko-KR" w:bidi="en-US"/>
              </w:rPr>
              <w:t>10</w:t>
            </w:r>
            <w:r w:rsidRPr="004E75B0">
              <w:rPr>
                <w:sz w:val="22"/>
                <w:szCs w:val="22"/>
                <w:vertAlign w:val="superscript"/>
                <w:lang w:eastAsia="ko-KR" w:bidi="en-US"/>
              </w:rPr>
              <w:t>th</w:t>
            </w:r>
            <w:r>
              <w:rPr>
                <w:sz w:val="22"/>
                <w:szCs w:val="22"/>
                <w:lang w:eastAsia="ko-KR" w:bidi="en-US"/>
              </w:rPr>
              <w:t xml:space="preserve"> </w:t>
            </w:r>
            <w:r w:rsidR="00DC6688">
              <w:rPr>
                <w:sz w:val="22"/>
                <w:szCs w:val="22"/>
                <w:lang w:eastAsia="ko-KR" w:bidi="en-US"/>
              </w:rPr>
              <w:t>November 2015</w:t>
            </w:r>
          </w:p>
        </w:tc>
        <w:tc>
          <w:tcPr>
            <w:tcW w:w="7794" w:type="dxa"/>
            <w:vAlign w:val="center"/>
          </w:tcPr>
          <w:p w14:paraId="2AFBBEAD" w14:textId="77777777" w:rsidR="00DC6688" w:rsidRDefault="00DC6688" w:rsidP="00AC5E34">
            <w:pPr>
              <w:spacing w:line="360" w:lineRule="auto"/>
              <w:rPr>
                <w:sz w:val="22"/>
                <w:szCs w:val="22"/>
                <w:lang w:eastAsia="ko-KR" w:bidi="en-US"/>
              </w:rPr>
            </w:pPr>
            <w:r>
              <w:rPr>
                <w:sz w:val="22"/>
                <w:szCs w:val="22"/>
                <w:lang w:eastAsia="ko-KR" w:bidi="en-US"/>
              </w:rPr>
              <w:t>United Nations Convention on the Law of the Sea (UNCLOS)</w:t>
            </w:r>
          </w:p>
          <w:p w14:paraId="51EDD77B" w14:textId="6EC0BC2F" w:rsidR="00202E64" w:rsidRDefault="00DC6688" w:rsidP="00DC6688">
            <w:pPr>
              <w:rPr>
                <w:rFonts w:eastAsia="Times New Roman"/>
                <w:sz w:val="22"/>
                <w:szCs w:val="22"/>
              </w:rPr>
            </w:pPr>
            <w:r w:rsidRPr="00DC6688">
              <w:rPr>
                <w:rFonts w:eastAsia="Times New Roman"/>
                <w:sz w:val="22"/>
                <w:szCs w:val="22"/>
              </w:rPr>
              <w:t>Convention for the Suppression of Unlawful Acts Against the Safety of Maritime Navigation and Protocol for the Suppression of Unlawful Acts against the Safety of Fixed Platforms Located on the Continental Shelf (The SUA treaty of 1988)</w:t>
            </w:r>
          </w:p>
          <w:p w14:paraId="6F40AF31" w14:textId="77777777" w:rsidR="00202E64" w:rsidRDefault="00202E64" w:rsidP="00DC6688">
            <w:pPr>
              <w:rPr>
                <w:rFonts w:eastAsia="Times New Roman"/>
                <w:sz w:val="22"/>
                <w:szCs w:val="22"/>
              </w:rPr>
            </w:pPr>
          </w:p>
          <w:p w14:paraId="1F8DCB3C" w14:textId="77777777" w:rsidR="00202E64" w:rsidRDefault="00202E64" w:rsidP="00DC6688">
            <w:pPr>
              <w:rPr>
                <w:rFonts w:eastAsia="Times New Roman"/>
                <w:sz w:val="22"/>
                <w:szCs w:val="22"/>
              </w:rPr>
            </w:pPr>
          </w:p>
          <w:p w14:paraId="52131B41" w14:textId="42095DFC" w:rsidR="00DC6688" w:rsidRPr="00DC6688" w:rsidRDefault="00DC6688" w:rsidP="00DC6688">
            <w:pPr>
              <w:rPr>
                <w:rFonts w:eastAsia="Times New Roman"/>
                <w:sz w:val="22"/>
                <w:szCs w:val="22"/>
              </w:rPr>
            </w:pPr>
            <w:r>
              <w:rPr>
                <w:rFonts w:eastAsia="Times New Roman"/>
                <w:sz w:val="22"/>
                <w:szCs w:val="22"/>
              </w:rPr>
              <w:t>Political Instability in Somalia</w:t>
            </w:r>
          </w:p>
          <w:p w14:paraId="56DF8932" w14:textId="77777777" w:rsidR="00DC6688" w:rsidRDefault="00DC6688" w:rsidP="00AC5E34">
            <w:pPr>
              <w:spacing w:line="360" w:lineRule="auto"/>
              <w:rPr>
                <w:sz w:val="22"/>
                <w:szCs w:val="22"/>
                <w:lang w:eastAsia="ko-KR" w:bidi="en-US"/>
              </w:rPr>
            </w:pPr>
          </w:p>
          <w:p w14:paraId="31FE9141" w14:textId="77777777" w:rsidR="00DC6688" w:rsidRDefault="00DC6688" w:rsidP="00DC6688">
            <w:pPr>
              <w:rPr>
                <w:rFonts w:eastAsia="Times New Roman"/>
                <w:sz w:val="22"/>
                <w:szCs w:val="22"/>
              </w:rPr>
            </w:pPr>
            <w:r w:rsidRPr="00DC6688">
              <w:rPr>
                <w:rFonts w:eastAsia="Times New Roman"/>
                <w:sz w:val="22"/>
                <w:szCs w:val="22"/>
              </w:rPr>
              <w:t>Protocol for the Suppression of Unlawful Acts Against the Safety of Maritime Navigation /Protocol for the Suppression of Unlawful Acts Against the Safety of Fixed Platforms Located on the Continental Shelf (The SUA Protocols)</w:t>
            </w:r>
          </w:p>
          <w:p w14:paraId="2B2604C8" w14:textId="77777777" w:rsidR="00DC6688" w:rsidRDefault="00DC6688" w:rsidP="00DC6688">
            <w:pPr>
              <w:rPr>
                <w:rFonts w:eastAsia="Times New Roman"/>
                <w:sz w:val="22"/>
                <w:szCs w:val="22"/>
              </w:rPr>
            </w:pPr>
          </w:p>
          <w:p w14:paraId="422E089C" w14:textId="77777777" w:rsidR="00DC6688" w:rsidRPr="00DC6688" w:rsidRDefault="00DC6688" w:rsidP="00DC6688">
            <w:pPr>
              <w:pStyle w:val="ListParagraph"/>
              <w:numPr>
                <w:ilvl w:val="0"/>
                <w:numId w:val="19"/>
              </w:numPr>
              <w:rPr>
                <w:rFonts w:ascii="Times New Roman" w:eastAsia="Times New Roman" w:hAnsi="Times New Roman"/>
                <w:sz w:val="22"/>
                <w:szCs w:val="22"/>
              </w:rPr>
            </w:pPr>
            <w:r w:rsidRPr="00DC6688">
              <w:rPr>
                <w:rFonts w:ascii="Times New Roman" w:eastAsia="Times New Roman" w:hAnsi="Times New Roman"/>
                <w:sz w:val="22"/>
                <w:szCs w:val="22"/>
              </w:rPr>
              <w:t xml:space="preserve">Security Council Resolutions S/RES/1801 S/RES/1816 S/RES/1838 S/RES/1851 </w:t>
            </w:r>
          </w:p>
          <w:p w14:paraId="3E783B71" w14:textId="321E5A44" w:rsidR="00DC6688" w:rsidRPr="00FB1E3B" w:rsidRDefault="00DC6688" w:rsidP="00FB1E3B">
            <w:pPr>
              <w:pStyle w:val="ListParagraph"/>
              <w:numPr>
                <w:ilvl w:val="0"/>
                <w:numId w:val="19"/>
              </w:numPr>
              <w:rPr>
                <w:rFonts w:eastAsia="Times New Roman"/>
                <w:sz w:val="22"/>
                <w:szCs w:val="22"/>
              </w:rPr>
            </w:pPr>
            <w:r w:rsidRPr="00FB1E3B">
              <w:rPr>
                <w:rFonts w:eastAsia="Times New Roman"/>
                <w:sz w:val="22"/>
                <w:szCs w:val="22"/>
              </w:rPr>
              <w:t xml:space="preserve">NATO’s Operation Ocean Shield </w:t>
            </w:r>
          </w:p>
          <w:p w14:paraId="73799EA9" w14:textId="258D3AAA" w:rsidR="00DC6688" w:rsidRDefault="00DC6688" w:rsidP="00DC6688">
            <w:pPr>
              <w:pStyle w:val="ListParagraph"/>
              <w:numPr>
                <w:ilvl w:val="0"/>
                <w:numId w:val="19"/>
              </w:numPr>
              <w:rPr>
                <w:rFonts w:ascii="Times New Roman" w:eastAsia="Times New Roman" w:hAnsi="Times New Roman"/>
                <w:sz w:val="22"/>
                <w:szCs w:val="22"/>
              </w:rPr>
            </w:pPr>
            <w:r w:rsidRPr="00DC6688">
              <w:rPr>
                <w:rFonts w:ascii="Times New Roman" w:eastAsia="Times New Roman" w:hAnsi="Times New Roman"/>
                <w:sz w:val="22"/>
                <w:szCs w:val="22"/>
              </w:rPr>
              <w:t>EU Naval Force with the Operation Atlanta in Somalia</w:t>
            </w:r>
          </w:p>
          <w:p w14:paraId="5DDACC7D" w14:textId="77777777" w:rsidR="00DC6688" w:rsidRDefault="00DC6688" w:rsidP="00DC6688">
            <w:pPr>
              <w:rPr>
                <w:rFonts w:eastAsia="Times New Roman"/>
                <w:sz w:val="22"/>
                <w:szCs w:val="22"/>
              </w:rPr>
            </w:pPr>
          </w:p>
          <w:p w14:paraId="195E6B1B" w14:textId="77777777" w:rsidR="00DC6688" w:rsidRPr="00DC6688" w:rsidRDefault="00DC6688" w:rsidP="00DC6688">
            <w:pPr>
              <w:pStyle w:val="ListParagraph"/>
              <w:numPr>
                <w:ilvl w:val="0"/>
                <w:numId w:val="21"/>
              </w:numPr>
              <w:rPr>
                <w:rFonts w:ascii="Times New Roman" w:eastAsia="Times New Roman" w:hAnsi="Times New Roman"/>
                <w:sz w:val="22"/>
                <w:szCs w:val="22"/>
              </w:rPr>
            </w:pPr>
            <w:r w:rsidRPr="00DC6688">
              <w:rPr>
                <w:rFonts w:ascii="Times New Roman" w:eastAsia="Times New Roman" w:hAnsi="Times New Roman"/>
                <w:sz w:val="22"/>
                <w:szCs w:val="22"/>
              </w:rPr>
              <w:t xml:space="preserve">NATO Operation Allied Protector </w:t>
            </w:r>
          </w:p>
          <w:p w14:paraId="3E3DB60C" w14:textId="563FA64D" w:rsidR="00DC6688" w:rsidRDefault="00DC6688" w:rsidP="00DC6688">
            <w:pPr>
              <w:pStyle w:val="ListParagraph"/>
              <w:numPr>
                <w:ilvl w:val="0"/>
                <w:numId w:val="21"/>
              </w:numPr>
              <w:rPr>
                <w:rFonts w:ascii="Times New Roman" w:eastAsia="Times New Roman" w:hAnsi="Times New Roman"/>
                <w:sz w:val="22"/>
                <w:szCs w:val="22"/>
              </w:rPr>
            </w:pPr>
            <w:r w:rsidRPr="00DC6688">
              <w:rPr>
                <w:rFonts w:ascii="Times New Roman" w:eastAsia="Times New Roman" w:hAnsi="Times New Roman"/>
                <w:sz w:val="22"/>
                <w:szCs w:val="22"/>
              </w:rPr>
              <w:t>Combined Task Force 151</w:t>
            </w:r>
          </w:p>
          <w:p w14:paraId="4FDB11BA" w14:textId="77777777" w:rsidR="00DC6688" w:rsidRDefault="00DC6688" w:rsidP="00DC6688">
            <w:pPr>
              <w:rPr>
                <w:rFonts w:eastAsia="Times New Roman"/>
                <w:sz w:val="22"/>
                <w:szCs w:val="22"/>
              </w:rPr>
            </w:pPr>
          </w:p>
          <w:p w14:paraId="082AC7BD" w14:textId="77777777" w:rsidR="00DC6688" w:rsidRDefault="00DC6688" w:rsidP="00DC6688">
            <w:pPr>
              <w:rPr>
                <w:rFonts w:eastAsia="Times New Roman"/>
                <w:sz w:val="22"/>
                <w:szCs w:val="22"/>
              </w:rPr>
            </w:pPr>
          </w:p>
          <w:p w14:paraId="23D25E13" w14:textId="77777777" w:rsidR="00DC6688" w:rsidRDefault="00DC6688" w:rsidP="00DC6688">
            <w:pPr>
              <w:rPr>
                <w:rFonts w:eastAsia="Times New Roman"/>
                <w:sz w:val="22"/>
                <w:szCs w:val="22"/>
              </w:rPr>
            </w:pPr>
            <w:r w:rsidRPr="00DC6688">
              <w:rPr>
                <w:rFonts w:eastAsia="Times New Roman"/>
                <w:sz w:val="22"/>
                <w:szCs w:val="22"/>
              </w:rPr>
              <w:t>Security Council Resolution S/RES/2184</w:t>
            </w:r>
          </w:p>
          <w:p w14:paraId="3DEE92BE" w14:textId="77777777" w:rsidR="00DC6688" w:rsidRDefault="00DC6688" w:rsidP="00DC6688">
            <w:pPr>
              <w:rPr>
                <w:rFonts w:eastAsia="Times New Roman"/>
                <w:sz w:val="22"/>
                <w:szCs w:val="22"/>
              </w:rPr>
            </w:pPr>
          </w:p>
          <w:p w14:paraId="340FBCCD" w14:textId="77777777" w:rsidR="00DC6688" w:rsidRDefault="00DC6688" w:rsidP="00DC6688">
            <w:pPr>
              <w:rPr>
                <w:rFonts w:eastAsia="Times New Roman"/>
                <w:sz w:val="22"/>
                <w:szCs w:val="22"/>
              </w:rPr>
            </w:pPr>
          </w:p>
          <w:p w14:paraId="586362C5" w14:textId="77777777" w:rsidR="00DC6688" w:rsidRDefault="00DC6688" w:rsidP="00DC6688">
            <w:pPr>
              <w:rPr>
                <w:rFonts w:eastAsia="Times New Roman"/>
              </w:rPr>
            </w:pPr>
            <w:r>
              <w:rPr>
                <w:rFonts w:eastAsia="Times New Roman"/>
              </w:rPr>
              <w:t>Security Council Resolution S/RES/2446</w:t>
            </w:r>
          </w:p>
          <w:p w14:paraId="15D72BC6" w14:textId="77777777" w:rsidR="00DC6688" w:rsidRPr="00DC6688" w:rsidRDefault="00DC6688" w:rsidP="00DC6688">
            <w:pPr>
              <w:rPr>
                <w:rFonts w:eastAsia="Times New Roman"/>
                <w:sz w:val="22"/>
                <w:szCs w:val="22"/>
              </w:rPr>
            </w:pPr>
          </w:p>
          <w:p w14:paraId="2111AC08" w14:textId="77777777" w:rsidR="00DC6688" w:rsidRPr="00DC6688" w:rsidRDefault="00DC6688" w:rsidP="00DC6688">
            <w:pPr>
              <w:rPr>
                <w:rFonts w:eastAsia="Times New Roman"/>
                <w:sz w:val="22"/>
                <w:szCs w:val="22"/>
              </w:rPr>
            </w:pPr>
          </w:p>
          <w:p w14:paraId="25688095" w14:textId="77777777" w:rsidR="00DC6688" w:rsidRPr="00DC6688" w:rsidRDefault="00DC6688" w:rsidP="00DC6688">
            <w:pPr>
              <w:rPr>
                <w:rFonts w:eastAsia="Times New Roman"/>
                <w:sz w:val="22"/>
                <w:szCs w:val="22"/>
              </w:rPr>
            </w:pPr>
          </w:p>
          <w:p w14:paraId="3B0CC49C" w14:textId="3BCF591A" w:rsidR="00DC6688" w:rsidRDefault="00DC6688" w:rsidP="00AC5E34">
            <w:pPr>
              <w:spacing w:line="360" w:lineRule="auto"/>
              <w:rPr>
                <w:sz w:val="22"/>
                <w:szCs w:val="22"/>
                <w:lang w:eastAsia="ko-KR" w:bidi="en-US"/>
              </w:rPr>
            </w:pPr>
          </w:p>
        </w:tc>
      </w:tr>
    </w:tbl>
    <w:p w14:paraId="1E43B8E0" w14:textId="6AF7C03C" w:rsidR="00887BF0" w:rsidRDefault="00887BF0" w:rsidP="00AC5E34">
      <w:pPr>
        <w:pStyle w:val="SectionTitle"/>
        <w:rPr>
          <w:rFonts w:ascii="Times New Roman" w:hAnsi="Times New Roman"/>
          <w:color w:val="0070C0"/>
        </w:rPr>
      </w:pPr>
      <w:r>
        <w:rPr>
          <w:rFonts w:ascii="Times New Roman" w:hAnsi="Times New Roman"/>
          <w:color w:val="0070C0"/>
        </w:rPr>
        <w:t>Possible Solutions</w:t>
      </w:r>
    </w:p>
    <w:p w14:paraId="14968619" w14:textId="3B10BC3C" w:rsidR="00715E9A" w:rsidRDefault="00712A55" w:rsidP="00765E3B">
      <w:pPr>
        <w:spacing w:line="360" w:lineRule="auto"/>
        <w:rPr>
          <w:ins w:id="6" w:author="Yi_Xin Lee" w:date="2019-12-23T00:22:00Z"/>
          <w:rFonts w:eastAsia="Times New Roman"/>
          <w:color w:val="000000" w:themeColor="text1"/>
          <w:shd w:val="clear" w:color="auto" w:fill="FFFFFF"/>
        </w:rPr>
      </w:pPr>
      <w:r>
        <w:rPr>
          <w:color w:val="0070C0"/>
        </w:rPr>
        <w:tab/>
      </w:r>
      <w:r w:rsidRPr="00CA79BE">
        <w:rPr>
          <w:color w:val="000000" w:themeColor="text1"/>
        </w:rPr>
        <w:t xml:space="preserve">In order to solve piracy in Somalia fully and efficiently, it is imperative that we target the problem from its root. </w:t>
      </w:r>
      <w:r w:rsidR="00CA79BE" w:rsidRPr="00CA79BE">
        <w:rPr>
          <w:rFonts w:eastAsia="Times New Roman"/>
          <w:color w:val="000000" w:themeColor="text1"/>
          <w:shd w:val="clear" w:color="auto" w:fill="FFFFFF"/>
        </w:rPr>
        <w:t xml:space="preserve">The international community is largely fixated on offshore methods to combat piracy, such as increasing naval presence and on-board security, which have helped reduce the number of hijacks. But ending piracy would mean that these measures be made expandable and permanent, which wouldn’t be sustainable in the long run, due to their costly nature. Instead, </w:t>
      </w:r>
      <w:r w:rsidR="00CA79BE" w:rsidRPr="004E75B0">
        <w:rPr>
          <w:rFonts w:eastAsia="Times New Roman"/>
          <w:b/>
          <w:color w:val="000000" w:themeColor="text1"/>
          <w:shd w:val="clear" w:color="auto" w:fill="FFFFFF"/>
        </w:rPr>
        <w:t>focusing on the enablers of piracy rather than the perpetrators themselves is crucial.</w:t>
      </w:r>
      <w:r w:rsidR="00CA79BE" w:rsidRPr="00CA79BE">
        <w:rPr>
          <w:rFonts w:eastAsia="Times New Roman"/>
          <w:color w:val="000000" w:themeColor="text1"/>
          <w:shd w:val="clear" w:color="auto" w:fill="FFFFFF"/>
        </w:rPr>
        <w:t xml:space="preserve"> With a restricted number of suitable coastal areas accessible to anchor hijacked ships, piracy would be less profi</w:t>
      </w:r>
      <w:r w:rsidR="00CA79BE">
        <w:rPr>
          <w:rFonts w:eastAsia="Times New Roman"/>
          <w:color w:val="000000" w:themeColor="text1"/>
          <w:shd w:val="clear" w:color="auto" w:fill="FFFFFF"/>
        </w:rPr>
        <w:t xml:space="preserve">table if Somalia removes access </w:t>
      </w:r>
      <w:r w:rsidR="00CA79BE" w:rsidRPr="00CA79BE">
        <w:rPr>
          <w:rFonts w:eastAsia="Times New Roman"/>
          <w:color w:val="000000" w:themeColor="text1"/>
          <w:shd w:val="clear" w:color="auto" w:fill="FFFFFF"/>
        </w:rPr>
        <w:t xml:space="preserve">to safe anchorage points or </w:t>
      </w:r>
      <w:r w:rsidR="00CA79BE">
        <w:rPr>
          <w:rFonts w:eastAsia="Times New Roman"/>
          <w:color w:val="000000" w:themeColor="text1"/>
          <w:shd w:val="clear" w:color="auto" w:fill="FFFFFF"/>
        </w:rPr>
        <w:t>increases the price considerably</w:t>
      </w:r>
      <w:r w:rsidR="00CA79BE" w:rsidRPr="00CA79BE">
        <w:rPr>
          <w:rFonts w:eastAsia="Times New Roman"/>
          <w:color w:val="000000" w:themeColor="text1"/>
          <w:shd w:val="clear" w:color="auto" w:fill="FFFFFF"/>
        </w:rPr>
        <w:t xml:space="preserve"> for coastal access. In addition, the central government can </w:t>
      </w:r>
      <w:r w:rsidR="00CA79BE">
        <w:rPr>
          <w:rFonts w:eastAsia="Times New Roman"/>
          <w:color w:val="000000" w:themeColor="text1"/>
          <w:shd w:val="clear" w:color="auto" w:fill="FFFFFF"/>
        </w:rPr>
        <w:t>provide</w:t>
      </w:r>
      <w:r w:rsidR="00CA79BE" w:rsidRPr="00CA79BE">
        <w:rPr>
          <w:rFonts w:eastAsia="Times New Roman"/>
          <w:color w:val="000000" w:themeColor="text1"/>
          <w:shd w:val="clear" w:color="auto" w:fill="FFFFFF"/>
        </w:rPr>
        <w:t xml:space="preserve"> incentives – along with </w:t>
      </w:r>
      <w:r w:rsidR="00765E3B">
        <w:rPr>
          <w:rFonts w:eastAsia="Times New Roman"/>
          <w:color w:val="000000" w:themeColor="text1"/>
          <w:shd w:val="clear" w:color="auto" w:fill="FFFFFF"/>
        </w:rPr>
        <w:t xml:space="preserve">implementing </w:t>
      </w:r>
      <w:r w:rsidR="00CA79BE" w:rsidRPr="00CA79BE">
        <w:rPr>
          <w:rFonts w:eastAsia="Times New Roman"/>
          <w:color w:val="000000" w:themeColor="text1"/>
          <w:shd w:val="clear" w:color="auto" w:fill="FFFFFF"/>
        </w:rPr>
        <w:t xml:space="preserve">built-in monitoring mechanisms – to </w:t>
      </w:r>
      <w:r w:rsidR="00765E3B" w:rsidRPr="00CA79BE">
        <w:rPr>
          <w:rFonts w:eastAsia="Times New Roman"/>
          <w:color w:val="000000" w:themeColor="text1"/>
          <w:shd w:val="clear" w:color="auto" w:fill="FFFFFF"/>
        </w:rPr>
        <w:t>urge</w:t>
      </w:r>
      <w:r w:rsidR="00CA79BE" w:rsidRPr="00CA79BE">
        <w:rPr>
          <w:rFonts w:eastAsia="Times New Roman"/>
          <w:color w:val="000000" w:themeColor="text1"/>
          <w:shd w:val="clear" w:color="auto" w:fill="FFFFFF"/>
        </w:rPr>
        <w:t xml:space="preserve"> local stakeholders to </w:t>
      </w:r>
      <w:r w:rsidR="00765E3B" w:rsidRPr="00CA79BE">
        <w:rPr>
          <w:rFonts w:eastAsia="Times New Roman"/>
          <w:color w:val="000000" w:themeColor="text1"/>
          <w:shd w:val="clear" w:color="auto" w:fill="FFFFFF"/>
        </w:rPr>
        <w:t>end</w:t>
      </w:r>
      <w:r w:rsidR="00CA79BE" w:rsidRPr="00CA79BE">
        <w:rPr>
          <w:rFonts w:eastAsia="Times New Roman"/>
          <w:color w:val="000000" w:themeColor="text1"/>
          <w:shd w:val="clear" w:color="auto" w:fill="FFFFFF"/>
        </w:rPr>
        <w:t xml:space="preserve"> pirate </w:t>
      </w:r>
      <w:r w:rsidR="00765E3B">
        <w:rPr>
          <w:rFonts w:eastAsia="Times New Roman"/>
          <w:color w:val="000000" w:themeColor="text1"/>
          <w:shd w:val="clear" w:color="auto" w:fill="FFFFFF"/>
        </w:rPr>
        <w:t xml:space="preserve">activity. </w:t>
      </w:r>
    </w:p>
    <w:p w14:paraId="0C12116F" w14:textId="77777777" w:rsidR="00062BB8" w:rsidRPr="00CA79BE" w:rsidRDefault="00062BB8" w:rsidP="00765E3B">
      <w:pPr>
        <w:spacing w:line="360" w:lineRule="auto"/>
        <w:rPr>
          <w:color w:val="000000" w:themeColor="text1"/>
        </w:rPr>
      </w:pPr>
    </w:p>
    <w:p w14:paraId="1DCD74A2" w14:textId="61D2FA6E" w:rsidR="009F21B0" w:rsidRDefault="00351079" w:rsidP="00CA79BE">
      <w:pPr>
        <w:spacing w:line="360" w:lineRule="auto"/>
        <w:ind w:firstLine="720"/>
        <w:rPr>
          <w:rFonts w:eastAsia="Times New Roman"/>
          <w:color w:val="000000" w:themeColor="text1"/>
          <w:shd w:val="clear" w:color="auto" w:fill="FFFFFF"/>
        </w:rPr>
      </w:pPr>
      <w:r w:rsidRPr="00CA79BE">
        <w:rPr>
          <w:rFonts w:eastAsia="Times New Roman"/>
          <w:color w:val="000000" w:themeColor="text1"/>
          <w:shd w:val="clear" w:color="auto" w:fill="FFFFFF"/>
        </w:rPr>
        <w:t>Secondly, t</w:t>
      </w:r>
      <w:r w:rsidR="009F21B0" w:rsidRPr="00CA79BE">
        <w:rPr>
          <w:rFonts w:eastAsia="Times New Roman"/>
          <w:color w:val="000000" w:themeColor="text1"/>
          <w:shd w:val="clear" w:color="auto" w:fill="FFFFFF"/>
        </w:rPr>
        <w:t xml:space="preserve">he Gulf of Aden is extremely large and requires vast resources to patrol. </w:t>
      </w:r>
      <w:r w:rsidR="009F21B0" w:rsidRPr="004E75B0">
        <w:rPr>
          <w:rFonts w:eastAsia="Times New Roman"/>
          <w:b/>
          <w:color w:val="000000" w:themeColor="text1"/>
          <w:shd w:val="clear" w:color="auto" w:fill="FFFFFF"/>
        </w:rPr>
        <w:t xml:space="preserve">To manage this issue, nations must collaborate and cooperate with each other to develop an effective strategy </w:t>
      </w:r>
      <w:r w:rsidR="009F21B0" w:rsidRPr="004E75B0">
        <w:rPr>
          <w:rFonts w:eastAsia="Times New Roman"/>
          <w:b/>
          <w:color w:val="000000" w:themeColor="text1"/>
          <w:shd w:val="clear" w:color="auto" w:fill="FFFFFF"/>
        </w:rPr>
        <w:lastRenderedPageBreak/>
        <w:t xml:space="preserve">and provide each other with the resources </w:t>
      </w:r>
      <w:r w:rsidR="009F21B0" w:rsidRPr="00062BB8">
        <w:rPr>
          <w:rFonts w:eastAsia="Times New Roman"/>
          <w:color w:val="000000" w:themeColor="text1"/>
          <w:shd w:val="clear" w:color="auto" w:fill="FFFFFF"/>
        </w:rPr>
        <w:t>to confront pirates directly</w:t>
      </w:r>
      <w:r w:rsidR="009F21B0" w:rsidRPr="00CA79BE">
        <w:rPr>
          <w:rFonts w:eastAsia="Times New Roman"/>
          <w:color w:val="000000" w:themeColor="text1"/>
          <w:shd w:val="clear" w:color="auto" w:fill="FFFFFF"/>
        </w:rPr>
        <w:t xml:space="preserve"> as well as confront the causes of piracy in Somalia. </w:t>
      </w:r>
      <w:r w:rsidR="00087065" w:rsidRPr="00CA79BE">
        <w:rPr>
          <w:rFonts w:eastAsia="Times New Roman"/>
          <w:color w:val="000000" w:themeColor="text1"/>
          <w:shd w:val="clear" w:color="auto" w:fill="FFFFFF"/>
        </w:rPr>
        <w:t>Forums</w:t>
      </w:r>
      <w:r w:rsidR="009F21B0" w:rsidRPr="00CA79BE">
        <w:rPr>
          <w:rFonts w:eastAsia="Times New Roman"/>
          <w:color w:val="000000" w:themeColor="text1"/>
          <w:shd w:val="clear" w:color="auto" w:fill="FFFFFF"/>
        </w:rPr>
        <w:t xml:space="preserve"> such as shared awareness and de-confliction (SHADE), sponsored by US Naval Forces Central Command, </w:t>
      </w:r>
      <w:r w:rsidR="00087065" w:rsidRPr="00CA79BE">
        <w:rPr>
          <w:rFonts w:eastAsia="Times New Roman"/>
          <w:color w:val="000000" w:themeColor="text1"/>
          <w:shd w:val="clear" w:color="auto" w:fill="FFFFFF"/>
        </w:rPr>
        <w:t>provide</w:t>
      </w:r>
      <w:r w:rsidR="00651C00" w:rsidRPr="00CA79BE">
        <w:rPr>
          <w:rFonts w:eastAsia="Times New Roman"/>
          <w:color w:val="000000" w:themeColor="text1"/>
          <w:shd w:val="clear" w:color="auto" w:fill="FFFFFF"/>
        </w:rPr>
        <w:t>s</w:t>
      </w:r>
      <w:r w:rsidR="00087065" w:rsidRPr="00CA79BE">
        <w:rPr>
          <w:rFonts w:eastAsia="Times New Roman"/>
          <w:color w:val="000000" w:themeColor="text1"/>
          <w:shd w:val="clear" w:color="auto" w:fill="FFFFFF"/>
        </w:rPr>
        <w:t xml:space="preserve"> a good platform to tackle this problem</w:t>
      </w:r>
      <w:r w:rsidR="009F21B0" w:rsidRPr="00CA79BE">
        <w:rPr>
          <w:rFonts w:eastAsia="Times New Roman"/>
          <w:color w:val="000000" w:themeColor="text1"/>
          <w:shd w:val="clear" w:color="auto" w:fill="FFFFFF"/>
        </w:rPr>
        <w:t xml:space="preserve">. SHADE </w:t>
      </w:r>
      <w:r w:rsidR="00087065" w:rsidRPr="00CA79BE">
        <w:rPr>
          <w:rFonts w:eastAsia="Times New Roman"/>
          <w:color w:val="000000" w:themeColor="text1"/>
          <w:shd w:val="clear" w:color="auto" w:fill="FFFFFF"/>
        </w:rPr>
        <w:t xml:space="preserve">enables more than thirty countries to come together </w:t>
      </w:r>
      <w:r w:rsidR="009F21B0" w:rsidRPr="00CA79BE">
        <w:rPr>
          <w:rFonts w:eastAsia="Times New Roman"/>
          <w:color w:val="000000" w:themeColor="text1"/>
          <w:shd w:val="clear" w:color="auto" w:fill="FFFFFF"/>
        </w:rPr>
        <w:t>to coordinate maritime activities to counter piracy in the Gulf of Aden and Indian Ocean</w:t>
      </w:r>
      <w:r w:rsidRPr="00CA79BE">
        <w:rPr>
          <w:rFonts w:eastAsia="Times New Roman"/>
          <w:color w:val="000000" w:themeColor="text1"/>
          <w:shd w:val="clear" w:color="auto" w:fill="FFFFFF"/>
        </w:rPr>
        <w:t xml:space="preserve">. Providing economic assistance, aid and advice to Somalia </w:t>
      </w:r>
      <w:r w:rsidR="009F21B0" w:rsidRPr="00CA79BE">
        <w:rPr>
          <w:rFonts w:eastAsia="Times New Roman"/>
          <w:color w:val="000000" w:themeColor="text1"/>
          <w:shd w:val="clear" w:color="auto" w:fill="FFFFFF"/>
        </w:rPr>
        <w:t xml:space="preserve">would </w:t>
      </w:r>
      <w:r w:rsidRPr="00CA79BE">
        <w:rPr>
          <w:rFonts w:eastAsia="Times New Roman"/>
          <w:color w:val="000000" w:themeColor="text1"/>
          <w:shd w:val="clear" w:color="auto" w:fill="FFFFFF"/>
        </w:rPr>
        <w:t>enrich</w:t>
      </w:r>
      <w:r w:rsidR="009F21B0" w:rsidRPr="00CA79BE">
        <w:rPr>
          <w:rFonts w:eastAsia="Times New Roman"/>
          <w:color w:val="000000" w:themeColor="text1"/>
          <w:shd w:val="clear" w:color="auto" w:fill="FFFFFF"/>
        </w:rPr>
        <w:t xml:space="preserve"> economic stability, </w:t>
      </w:r>
      <w:r w:rsidRPr="00CA79BE">
        <w:rPr>
          <w:rFonts w:eastAsia="Times New Roman"/>
          <w:color w:val="000000" w:themeColor="text1"/>
          <w:shd w:val="clear" w:color="auto" w:fill="FFFFFF"/>
        </w:rPr>
        <w:t>improve living standards</w:t>
      </w:r>
      <w:r w:rsidR="009F21B0" w:rsidRPr="00CA79BE">
        <w:rPr>
          <w:rFonts w:eastAsia="Times New Roman"/>
          <w:color w:val="000000" w:themeColor="text1"/>
          <w:shd w:val="clear" w:color="auto" w:fill="FFFFFF"/>
        </w:rPr>
        <w:t xml:space="preserve">, and </w:t>
      </w:r>
      <w:r w:rsidRPr="00CA79BE">
        <w:rPr>
          <w:rFonts w:eastAsia="Times New Roman"/>
          <w:color w:val="000000" w:themeColor="text1"/>
          <w:shd w:val="clear" w:color="auto" w:fill="FFFFFF"/>
        </w:rPr>
        <w:t>strengthen</w:t>
      </w:r>
      <w:r w:rsidR="009F21B0" w:rsidRPr="00CA79BE">
        <w:rPr>
          <w:rFonts w:eastAsia="Times New Roman"/>
          <w:color w:val="000000" w:themeColor="text1"/>
          <w:shd w:val="clear" w:color="auto" w:fill="FFFFFF"/>
        </w:rPr>
        <w:t xml:space="preserve"> the rule of law in Somalia. </w:t>
      </w:r>
      <w:r w:rsidR="007C514E" w:rsidRPr="00CA79BE">
        <w:rPr>
          <w:rFonts w:eastAsia="Times New Roman"/>
          <w:color w:val="000000" w:themeColor="text1"/>
          <w:shd w:val="clear" w:color="auto" w:fill="FFFFFF"/>
        </w:rPr>
        <w:t>Raising the standards of both security and living</w:t>
      </w:r>
      <w:r w:rsidR="009F21B0" w:rsidRPr="00CA79BE">
        <w:rPr>
          <w:rFonts w:eastAsia="Times New Roman"/>
          <w:color w:val="000000" w:themeColor="text1"/>
          <w:shd w:val="clear" w:color="auto" w:fill="FFFFFF"/>
        </w:rPr>
        <w:t xml:space="preserve"> would diminish the </w:t>
      </w:r>
      <w:r w:rsidR="007C514E" w:rsidRPr="00CA79BE">
        <w:rPr>
          <w:rFonts w:eastAsia="Times New Roman"/>
          <w:color w:val="000000" w:themeColor="text1"/>
          <w:shd w:val="clear" w:color="auto" w:fill="FFFFFF"/>
        </w:rPr>
        <w:t>primary</w:t>
      </w:r>
      <w:r w:rsidR="009F21B0" w:rsidRPr="00CA79BE">
        <w:rPr>
          <w:rFonts w:eastAsia="Times New Roman"/>
          <w:color w:val="000000" w:themeColor="text1"/>
          <w:shd w:val="clear" w:color="auto" w:fill="FFFFFF"/>
        </w:rPr>
        <w:t xml:space="preserve"> incentives for pirates. In the meantime, continued international naval presence</w:t>
      </w:r>
      <w:r w:rsidR="007C514E" w:rsidRPr="00CA79BE">
        <w:rPr>
          <w:rFonts w:eastAsia="Times New Roman"/>
          <w:color w:val="000000" w:themeColor="text1"/>
          <w:shd w:val="clear" w:color="auto" w:fill="FFFFFF"/>
        </w:rPr>
        <w:t>, under already well established operations like Operation Ocean Shield</w:t>
      </w:r>
      <w:r w:rsidR="009F21B0" w:rsidRPr="00CA79BE">
        <w:rPr>
          <w:rFonts w:eastAsia="Times New Roman"/>
          <w:color w:val="000000" w:themeColor="text1"/>
          <w:shd w:val="clear" w:color="auto" w:fill="FFFFFF"/>
        </w:rPr>
        <w:t xml:space="preserve"> in this </w:t>
      </w:r>
      <w:r w:rsidR="007C514E" w:rsidRPr="00CA79BE">
        <w:rPr>
          <w:rFonts w:eastAsia="Times New Roman"/>
          <w:color w:val="000000" w:themeColor="text1"/>
          <w:shd w:val="clear" w:color="auto" w:fill="FFFFFF"/>
        </w:rPr>
        <w:t>dominant</w:t>
      </w:r>
      <w:r w:rsidR="009F21B0" w:rsidRPr="00CA79BE">
        <w:rPr>
          <w:rFonts w:eastAsia="Times New Roman"/>
          <w:color w:val="000000" w:themeColor="text1"/>
          <w:shd w:val="clear" w:color="auto" w:fill="FFFFFF"/>
        </w:rPr>
        <w:t xml:space="preserve"> maritime transit region would limit acts of piracy to a </w:t>
      </w:r>
      <w:r w:rsidR="007C514E" w:rsidRPr="00CA79BE">
        <w:rPr>
          <w:rFonts w:eastAsia="Times New Roman"/>
          <w:color w:val="000000" w:themeColor="text1"/>
          <w:shd w:val="clear" w:color="auto" w:fill="FFFFFF"/>
        </w:rPr>
        <w:t>controllable</w:t>
      </w:r>
      <w:r w:rsidR="009F21B0" w:rsidRPr="00CA79BE">
        <w:rPr>
          <w:rFonts w:eastAsia="Times New Roman"/>
          <w:color w:val="000000" w:themeColor="text1"/>
          <w:shd w:val="clear" w:color="auto" w:fill="FFFFFF"/>
        </w:rPr>
        <w:t xml:space="preserve"> scale. </w:t>
      </w:r>
    </w:p>
    <w:p w14:paraId="6D229733" w14:textId="77777777" w:rsidR="00BD56A5" w:rsidRDefault="00BD56A5" w:rsidP="00CA79BE">
      <w:pPr>
        <w:spacing w:line="360" w:lineRule="auto"/>
        <w:ind w:firstLine="720"/>
        <w:rPr>
          <w:rFonts w:eastAsia="Times New Roman"/>
          <w:color w:val="000000" w:themeColor="text1"/>
          <w:shd w:val="clear" w:color="auto" w:fill="FFFFFF"/>
        </w:rPr>
      </w:pPr>
    </w:p>
    <w:p w14:paraId="591DEF19" w14:textId="0D980F78" w:rsidR="00BD56A5" w:rsidRPr="004E75B0" w:rsidRDefault="00BD56A5" w:rsidP="004E75B0">
      <w:pPr>
        <w:pStyle w:val="NormalWeb"/>
        <w:shd w:val="clear" w:color="auto" w:fill="FFFFFF"/>
        <w:spacing w:before="0" w:beforeAutospacing="0" w:after="270" w:afterAutospacing="0" w:line="360" w:lineRule="auto"/>
        <w:ind w:firstLine="720"/>
        <w:textAlignment w:val="baseline"/>
        <w:rPr>
          <w:color w:val="000000" w:themeColor="text1"/>
        </w:rPr>
      </w:pPr>
      <w:r>
        <w:rPr>
          <w:rFonts w:eastAsia="Times New Roman"/>
          <w:color w:val="000000" w:themeColor="text1"/>
          <w:shd w:val="clear" w:color="auto" w:fill="FFFFFF"/>
        </w:rPr>
        <w:t xml:space="preserve">Thirdly, it is imperative that the global community addresses the underlying cause of the issue. </w:t>
      </w:r>
      <w:r w:rsidRPr="004E75B0">
        <w:rPr>
          <w:color w:val="000000" w:themeColor="text1"/>
        </w:rPr>
        <w:t xml:space="preserve">Onshore conditions of economic </w:t>
      </w:r>
      <w:r w:rsidRPr="00BD56A5">
        <w:rPr>
          <w:color w:val="000000" w:themeColor="text1"/>
        </w:rPr>
        <w:t>disorder</w:t>
      </w:r>
      <w:r w:rsidRPr="004E75B0">
        <w:rPr>
          <w:color w:val="000000" w:themeColor="text1"/>
        </w:rPr>
        <w:t>, p</w:t>
      </w:r>
      <w:r>
        <w:rPr>
          <w:color w:val="000000" w:themeColor="text1"/>
        </w:rPr>
        <w:t>overty as a result of the deterioration</w:t>
      </w:r>
      <w:r w:rsidRPr="004E75B0">
        <w:rPr>
          <w:color w:val="000000" w:themeColor="text1"/>
        </w:rPr>
        <w:t xml:space="preserve"> of the state, </w:t>
      </w:r>
      <w:r>
        <w:rPr>
          <w:color w:val="000000" w:themeColor="text1"/>
        </w:rPr>
        <w:t>accompanie</w:t>
      </w:r>
      <w:r w:rsidRPr="004E75B0">
        <w:rPr>
          <w:color w:val="000000" w:themeColor="text1"/>
        </w:rPr>
        <w:t xml:space="preserve">d with illegal fishing have long been </w:t>
      </w:r>
      <w:r w:rsidRPr="00BD56A5">
        <w:rPr>
          <w:color w:val="000000" w:themeColor="text1"/>
        </w:rPr>
        <w:t>publicised</w:t>
      </w:r>
      <w:r w:rsidR="00EA43F8">
        <w:rPr>
          <w:color w:val="000000" w:themeColor="text1"/>
        </w:rPr>
        <w:t xml:space="preserve"> as the root causes of the outbreak of piracy. However, i</w:t>
      </w:r>
      <w:r w:rsidRPr="004E75B0">
        <w:rPr>
          <w:color w:val="000000" w:themeColor="text1"/>
        </w:rPr>
        <w:t xml:space="preserve">llegal fishing </w:t>
      </w:r>
      <w:r w:rsidR="00A12820">
        <w:rPr>
          <w:color w:val="000000" w:themeColor="text1"/>
        </w:rPr>
        <w:t>continues to be</w:t>
      </w:r>
      <w:r w:rsidRPr="004E75B0">
        <w:rPr>
          <w:color w:val="000000" w:themeColor="text1"/>
        </w:rPr>
        <w:t xml:space="preserve"> </w:t>
      </w:r>
      <w:r w:rsidR="00A12820" w:rsidRPr="00BD56A5">
        <w:rPr>
          <w:color w:val="000000" w:themeColor="text1"/>
        </w:rPr>
        <w:t>widespread</w:t>
      </w:r>
      <w:r w:rsidRPr="004E75B0">
        <w:rPr>
          <w:color w:val="000000" w:themeColor="text1"/>
        </w:rPr>
        <w:t xml:space="preserve"> and the response of the international community has been </w:t>
      </w:r>
      <w:r w:rsidR="00A12820" w:rsidRPr="00BD56A5">
        <w:rPr>
          <w:color w:val="000000" w:themeColor="text1"/>
        </w:rPr>
        <w:t>insignificant</w:t>
      </w:r>
      <w:r w:rsidRPr="004E75B0">
        <w:rPr>
          <w:color w:val="000000" w:themeColor="text1"/>
        </w:rPr>
        <w:t xml:space="preserve"> in </w:t>
      </w:r>
      <w:r w:rsidR="00A12820">
        <w:rPr>
          <w:color w:val="000000" w:themeColor="text1"/>
        </w:rPr>
        <w:t>comparison</w:t>
      </w:r>
      <w:r w:rsidRPr="004E75B0">
        <w:rPr>
          <w:color w:val="000000" w:themeColor="text1"/>
        </w:rPr>
        <w:t xml:space="preserve"> to anti-piracy efforts.</w:t>
      </w:r>
      <w:r w:rsidR="008D46B3">
        <w:rPr>
          <w:color w:val="000000" w:themeColor="text1"/>
        </w:rPr>
        <w:t xml:space="preserve"> </w:t>
      </w:r>
      <w:r w:rsidRPr="004E75B0">
        <w:rPr>
          <w:color w:val="000000" w:themeColor="text1"/>
        </w:rPr>
        <w:t xml:space="preserve">Instead, naval expeditions have focused on the pirate </w:t>
      </w:r>
      <w:r w:rsidR="008D46B3" w:rsidRPr="00BD56A5">
        <w:rPr>
          <w:color w:val="000000" w:themeColor="text1"/>
        </w:rPr>
        <w:t>threat</w:t>
      </w:r>
      <w:r w:rsidRPr="004E75B0">
        <w:rPr>
          <w:color w:val="000000" w:themeColor="text1"/>
        </w:rPr>
        <w:t xml:space="preserve">, while other causes attract far less </w:t>
      </w:r>
      <w:r w:rsidR="008D46B3" w:rsidRPr="00BD56A5">
        <w:rPr>
          <w:color w:val="000000" w:themeColor="text1"/>
        </w:rPr>
        <w:t>responsiveness</w:t>
      </w:r>
      <w:r w:rsidRPr="004E75B0">
        <w:rPr>
          <w:color w:val="000000" w:themeColor="text1"/>
        </w:rPr>
        <w:t xml:space="preserve">. </w:t>
      </w:r>
      <w:r w:rsidR="008D46B3" w:rsidRPr="00BD56A5">
        <w:rPr>
          <w:color w:val="000000" w:themeColor="text1"/>
        </w:rPr>
        <w:t>Still</w:t>
      </w:r>
      <w:r w:rsidRPr="004E75B0">
        <w:rPr>
          <w:color w:val="000000" w:themeColor="text1"/>
        </w:rPr>
        <w:t xml:space="preserve">, community engagement </w:t>
      </w:r>
      <w:r w:rsidR="008D46B3" w:rsidRPr="00BD56A5">
        <w:rPr>
          <w:color w:val="000000" w:themeColor="text1"/>
        </w:rPr>
        <w:t>offers</w:t>
      </w:r>
      <w:r w:rsidR="008D46B3">
        <w:rPr>
          <w:color w:val="000000" w:themeColor="text1"/>
        </w:rPr>
        <w:t xml:space="preserve"> a critical mechanism</w:t>
      </w:r>
      <w:r w:rsidRPr="004E75B0">
        <w:rPr>
          <w:color w:val="000000" w:themeColor="text1"/>
        </w:rPr>
        <w:t xml:space="preserve">. </w:t>
      </w:r>
      <w:r w:rsidRPr="004E75B0">
        <w:rPr>
          <w:b/>
          <w:bCs/>
          <w:color w:val="000000" w:themeColor="text1"/>
        </w:rPr>
        <w:t>Community and region</w:t>
      </w:r>
      <w:r w:rsidR="000D59F5" w:rsidRPr="004E75B0">
        <w:rPr>
          <w:b/>
          <w:bCs/>
          <w:color w:val="000000" w:themeColor="text1"/>
        </w:rPr>
        <w:t>al responses should be based</w:t>
      </w:r>
      <w:r w:rsidR="00EC314B" w:rsidRPr="004E75B0">
        <w:rPr>
          <w:b/>
          <w:bCs/>
          <w:color w:val="000000" w:themeColor="text1"/>
        </w:rPr>
        <w:t xml:space="preserve"> on</w:t>
      </w:r>
      <w:r w:rsidRPr="004E75B0">
        <w:rPr>
          <w:b/>
          <w:bCs/>
          <w:color w:val="000000" w:themeColor="text1"/>
        </w:rPr>
        <w:t xml:space="preserve"> initiatives</w:t>
      </w:r>
      <w:r w:rsidR="00EC314B" w:rsidRPr="004E75B0">
        <w:rPr>
          <w:b/>
          <w:bCs/>
          <w:color w:val="000000" w:themeColor="text1"/>
        </w:rPr>
        <w:t xml:space="preserve"> such</w:t>
      </w:r>
      <w:r w:rsidRPr="004E75B0">
        <w:rPr>
          <w:b/>
          <w:bCs/>
          <w:color w:val="000000" w:themeColor="text1"/>
        </w:rPr>
        <w:t xml:space="preserve"> as the African Union’s Integrated Maritime Strategy,</w:t>
      </w:r>
      <w:r w:rsidR="00EC314B" w:rsidRPr="004E75B0">
        <w:rPr>
          <w:b/>
          <w:bCs/>
          <w:color w:val="000000" w:themeColor="text1"/>
        </w:rPr>
        <w:t xml:space="preserve"> and initiatives conceived by Intergovernmental organizations such as</w:t>
      </w:r>
      <w:r w:rsidRPr="004E75B0">
        <w:rPr>
          <w:b/>
          <w:bCs/>
          <w:color w:val="000000" w:themeColor="text1"/>
        </w:rPr>
        <w:t xml:space="preserve"> the United Nations Office of Drugs and Crimes</w:t>
      </w:r>
      <w:r w:rsidR="009E2B4B">
        <w:rPr>
          <w:color w:val="000000" w:themeColor="text1"/>
        </w:rPr>
        <w:t>.</w:t>
      </w:r>
      <w:r w:rsidR="000D59F5">
        <w:rPr>
          <w:color w:val="000000" w:themeColor="text1"/>
        </w:rPr>
        <w:t xml:space="preserve"> Both outline a detailed and feasible</w:t>
      </w:r>
      <w:r w:rsidR="00027BAF">
        <w:rPr>
          <w:color w:val="000000" w:themeColor="text1"/>
        </w:rPr>
        <w:t xml:space="preserve"> plan to improve governance and </w:t>
      </w:r>
      <w:r w:rsidRPr="004E75B0">
        <w:rPr>
          <w:color w:val="000000" w:themeColor="text1"/>
        </w:rPr>
        <w:t xml:space="preserve">infrastructure which will address both piracy and </w:t>
      </w:r>
      <w:r w:rsidR="00027BAF" w:rsidRPr="00BD56A5">
        <w:rPr>
          <w:color w:val="000000" w:themeColor="text1"/>
        </w:rPr>
        <w:t>broader</w:t>
      </w:r>
      <w:r w:rsidRPr="004E75B0">
        <w:rPr>
          <w:color w:val="000000" w:themeColor="text1"/>
        </w:rPr>
        <w:t xml:space="preserve"> forms of maritime c</w:t>
      </w:r>
      <w:r w:rsidR="0034088D">
        <w:rPr>
          <w:color w:val="000000" w:themeColor="text1"/>
        </w:rPr>
        <w:t xml:space="preserve">rime. These initiatives are imperative </w:t>
      </w:r>
      <w:r w:rsidRPr="004E75B0">
        <w:rPr>
          <w:color w:val="000000" w:themeColor="text1"/>
        </w:rPr>
        <w:t xml:space="preserve">and provide a sustainable and long-term solution, rather than a </w:t>
      </w:r>
      <w:r w:rsidR="0034088D" w:rsidRPr="00BD56A5">
        <w:rPr>
          <w:color w:val="000000" w:themeColor="text1"/>
        </w:rPr>
        <w:t>dependence</w:t>
      </w:r>
      <w:r w:rsidRPr="004E75B0">
        <w:rPr>
          <w:color w:val="000000" w:themeColor="text1"/>
        </w:rPr>
        <w:t xml:space="preserve"> on naval strength in the Indian Ocean.</w:t>
      </w:r>
    </w:p>
    <w:p w14:paraId="0E754106" w14:textId="6F7DF160" w:rsidR="00BD56A5" w:rsidRPr="00BD56A5" w:rsidRDefault="00BD56A5" w:rsidP="00CA79BE">
      <w:pPr>
        <w:spacing w:line="360" w:lineRule="auto"/>
        <w:ind w:firstLine="720"/>
        <w:rPr>
          <w:rFonts w:eastAsia="Times New Roman"/>
          <w:color w:val="000000" w:themeColor="text1"/>
        </w:rPr>
      </w:pPr>
    </w:p>
    <w:p w14:paraId="06152704" w14:textId="77777777" w:rsidR="009F21B0" w:rsidRDefault="009F21B0" w:rsidP="00CA79BE">
      <w:pPr>
        <w:pStyle w:val="SectionTitle"/>
        <w:rPr>
          <w:rFonts w:ascii="Times New Roman" w:hAnsi="Times New Roman"/>
          <w:b w:val="0"/>
          <w:bCs/>
          <w:color w:val="000000" w:themeColor="text1"/>
          <w:sz w:val="24"/>
        </w:rPr>
      </w:pPr>
    </w:p>
    <w:p w14:paraId="515C1E4D" w14:textId="77777777" w:rsidR="00B52B75" w:rsidRPr="00197319" w:rsidRDefault="00B52B75" w:rsidP="00CA79BE">
      <w:pPr>
        <w:pStyle w:val="SectionTitle"/>
        <w:rPr>
          <w:rFonts w:ascii="Times New Roman" w:hAnsi="Times New Roman"/>
          <w:b w:val="0"/>
          <w:bCs/>
          <w:color w:val="000000" w:themeColor="text1"/>
          <w:sz w:val="24"/>
        </w:rPr>
      </w:pPr>
    </w:p>
    <w:p w14:paraId="313A6FB1" w14:textId="77777777" w:rsidR="00062BB8" w:rsidRPr="0022254D" w:rsidRDefault="00062BB8" w:rsidP="00AC5E34">
      <w:pPr>
        <w:spacing w:line="360" w:lineRule="auto"/>
        <w:rPr>
          <w:sz w:val="22"/>
        </w:rPr>
      </w:pPr>
    </w:p>
    <w:p w14:paraId="12E0B4DC" w14:textId="77777777" w:rsidR="004E75B0" w:rsidRDefault="004E75B0" w:rsidP="00AC5E34">
      <w:pPr>
        <w:pStyle w:val="SectionTitle"/>
        <w:rPr>
          <w:rFonts w:ascii="Times New Roman" w:hAnsi="Times New Roman"/>
          <w:color w:val="0070C0"/>
        </w:rPr>
      </w:pPr>
    </w:p>
    <w:p w14:paraId="474C57DF" w14:textId="77777777" w:rsidR="004E75B0" w:rsidRDefault="004E75B0" w:rsidP="00AC5E34">
      <w:pPr>
        <w:pStyle w:val="SectionTitle"/>
        <w:rPr>
          <w:rFonts w:ascii="Times New Roman" w:hAnsi="Times New Roman"/>
          <w:color w:val="0070C0"/>
        </w:rPr>
      </w:pPr>
    </w:p>
    <w:p w14:paraId="184B2ADD" w14:textId="77777777" w:rsidR="004E75B0" w:rsidRDefault="004E75B0" w:rsidP="00AC5E34">
      <w:pPr>
        <w:pStyle w:val="SectionTitle"/>
        <w:rPr>
          <w:rFonts w:ascii="Times New Roman" w:hAnsi="Times New Roman"/>
          <w:color w:val="0070C0"/>
        </w:rPr>
      </w:pPr>
    </w:p>
    <w:p w14:paraId="2F8A49A0" w14:textId="77777777" w:rsidR="004E75B0" w:rsidRDefault="004E75B0" w:rsidP="00AC5E34">
      <w:pPr>
        <w:pStyle w:val="SectionTitle"/>
        <w:rPr>
          <w:rFonts w:ascii="Times New Roman" w:hAnsi="Times New Roman"/>
          <w:color w:val="0070C0"/>
        </w:rPr>
      </w:pPr>
    </w:p>
    <w:p w14:paraId="463165D3" w14:textId="77777777" w:rsidR="004E75B0" w:rsidRDefault="004E75B0" w:rsidP="00AC5E34">
      <w:pPr>
        <w:pStyle w:val="SectionTitle"/>
        <w:rPr>
          <w:rFonts w:ascii="Times New Roman" w:hAnsi="Times New Roman"/>
          <w:color w:val="0070C0"/>
        </w:rPr>
      </w:pPr>
      <w:bookmarkStart w:id="7" w:name="_GoBack"/>
      <w:bookmarkEnd w:id="7"/>
    </w:p>
    <w:p w14:paraId="3CDF15B4" w14:textId="6C51A025" w:rsidR="00C27BAC" w:rsidRDefault="00C27BAC" w:rsidP="00AC5E34">
      <w:pPr>
        <w:pStyle w:val="SectionTitle"/>
        <w:rPr>
          <w:rFonts w:ascii="Times New Roman" w:hAnsi="Times New Roman"/>
          <w:color w:val="0070C0"/>
        </w:rPr>
      </w:pPr>
      <w:r w:rsidRPr="0022254D">
        <w:rPr>
          <w:rFonts w:ascii="Times New Roman" w:hAnsi="Times New Roman"/>
          <w:color w:val="0070C0"/>
        </w:rPr>
        <w:lastRenderedPageBreak/>
        <w:t>Bibliography</w:t>
      </w:r>
    </w:p>
    <w:p w14:paraId="60D1A9A7" w14:textId="77777777" w:rsidR="00663445" w:rsidRDefault="00663445" w:rsidP="00663445">
      <w:pPr>
        <w:pStyle w:val="NormalWeb"/>
        <w:ind w:left="567" w:hanging="567"/>
      </w:pPr>
      <w:r>
        <w:t xml:space="preserve">“Access Information on Multilateral Environmental Agreements.” </w:t>
      </w:r>
      <w:proofErr w:type="spellStart"/>
      <w:r>
        <w:rPr>
          <w:i/>
          <w:iCs/>
        </w:rPr>
        <w:t>InforMEA</w:t>
      </w:r>
      <w:proofErr w:type="spellEnd"/>
      <w:r>
        <w:t xml:space="preserve">, </w:t>
      </w:r>
      <w:hyperlink r:id="rId12" w:history="1">
        <w:r w:rsidRPr="00E16F85">
          <w:rPr>
            <w:rStyle w:val="Hyperlink"/>
          </w:rPr>
          <w:t>www.informea.org/en/terms/illegal-fishing</w:t>
        </w:r>
      </w:hyperlink>
    </w:p>
    <w:p w14:paraId="6666516B" w14:textId="77777777" w:rsidR="00663445" w:rsidRDefault="00663445" w:rsidP="00663445">
      <w:pPr>
        <w:pStyle w:val="NormalWeb"/>
        <w:ind w:left="567" w:hanging="567"/>
      </w:pPr>
      <w:r>
        <w:t xml:space="preserve">Al Jazeera. “Somalia: The Forgotten Story.” </w:t>
      </w:r>
      <w:r>
        <w:rPr>
          <w:i/>
          <w:iCs/>
        </w:rPr>
        <w:t>War &amp; Conflict | Al Jazeera</w:t>
      </w:r>
      <w:r>
        <w:t xml:space="preserve">, Al Jazeera, 2 Nov. 2016, </w:t>
      </w:r>
      <w:hyperlink r:id="rId13" w:history="1">
        <w:r w:rsidRPr="00E16F85">
          <w:rPr>
            <w:rStyle w:val="Hyperlink"/>
          </w:rPr>
          <w:t>www.aljazeera.com/programmes/aljazeeraworld/2016/10/somalia-forgotten-story-161027115655140.html</w:t>
        </w:r>
      </w:hyperlink>
    </w:p>
    <w:p w14:paraId="7E4E6955" w14:textId="77777777" w:rsidR="00663445" w:rsidRDefault="00663445" w:rsidP="00663445">
      <w:pPr>
        <w:pStyle w:val="NormalWeb"/>
        <w:ind w:left="567" w:hanging="567"/>
      </w:pPr>
      <w:r>
        <w:t xml:space="preserve">“Al-Shabab in Somalia | Global Conflict Tracker.” </w:t>
      </w:r>
      <w:r>
        <w:rPr>
          <w:i/>
          <w:iCs/>
        </w:rPr>
        <w:t>Council on Foreign Relations</w:t>
      </w:r>
      <w:r>
        <w:t xml:space="preserve">, Council on Foreign Relations, </w:t>
      </w:r>
      <w:hyperlink r:id="rId14" w:history="1">
        <w:r w:rsidRPr="00E16F85">
          <w:rPr>
            <w:rStyle w:val="Hyperlink"/>
          </w:rPr>
          <w:t>www.cfr.org/interactive/global-conflict-tracker/conflict/al-shabab-somalia</w:t>
        </w:r>
      </w:hyperlink>
    </w:p>
    <w:p w14:paraId="4B7EAB98" w14:textId="77777777" w:rsidR="00663445" w:rsidRPr="00F676F6" w:rsidRDefault="00663445" w:rsidP="00663445">
      <w:pPr>
        <w:pStyle w:val="NormalWeb"/>
        <w:ind w:left="567" w:hanging="567"/>
      </w:pPr>
      <w:proofErr w:type="spellStart"/>
      <w:r>
        <w:t>Baniela</w:t>
      </w:r>
      <w:proofErr w:type="spellEnd"/>
      <w:r>
        <w:t xml:space="preserve">, Santiago Iglesias. “Piracy at Sea: Somalia an Area of Great Concern: The Journal of Navigation.” </w:t>
      </w:r>
      <w:r>
        <w:rPr>
          <w:i/>
          <w:iCs/>
        </w:rPr>
        <w:t>Cambridge Core</w:t>
      </w:r>
      <w:r>
        <w:t xml:space="preserve">, Cambridge University Press, 23 Feb. 2010, </w:t>
      </w:r>
      <w:hyperlink r:id="rId15" w:history="1">
        <w:r w:rsidRPr="00E16F85">
          <w:rPr>
            <w:rStyle w:val="Hyperlink"/>
          </w:rPr>
          <w:t>www.cambridge.org/core/journals/journal-of-navigation/article/piracy-at-sea-somalia-an-area-of-great-concern/75666303BF8BD84D2C4C89A95AA667CF</w:t>
        </w:r>
      </w:hyperlink>
    </w:p>
    <w:p w14:paraId="1EB406FB" w14:textId="77777777" w:rsidR="00663445" w:rsidRDefault="00663445" w:rsidP="00663445">
      <w:pPr>
        <w:pStyle w:val="NormalWeb"/>
        <w:ind w:left="567" w:hanging="567"/>
      </w:pPr>
      <w:r>
        <w:t xml:space="preserve">Department, Guardian Research. “Somalia: a History of Events from 1950 to the Present - in Pictures.” </w:t>
      </w:r>
      <w:r>
        <w:rPr>
          <w:i/>
          <w:iCs/>
        </w:rPr>
        <w:t>The Guardian</w:t>
      </w:r>
      <w:r>
        <w:t xml:space="preserve">, Guardian News and Media, 23 Feb. 2012, </w:t>
      </w:r>
      <w:hyperlink r:id="rId16" w:history="1">
        <w:r w:rsidRPr="00E16F85">
          <w:rPr>
            <w:rStyle w:val="Hyperlink"/>
          </w:rPr>
          <w:t>www.theguardian.com/global-development/gallery/2012/feb/23/somalia-history-events-in-pictures</w:t>
        </w:r>
      </w:hyperlink>
    </w:p>
    <w:p w14:paraId="1279AC3F" w14:textId="44A07BA6" w:rsidR="00663445" w:rsidRPr="00663445" w:rsidRDefault="00663445" w:rsidP="00663445">
      <w:pPr>
        <w:pStyle w:val="NormalWeb"/>
        <w:ind w:left="567" w:hanging="567"/>
      </w:pPr>
      <w:r>
        <w:t xml:space="preserve">“Ending Somali Piracy: Go After the System, Not Just the Pirates.” </w:t>
      </w:r>
      <w:r>
        <w:rPr>
          <w:i/>
          <w:iCs/>
        </w:rPr>
        <w:t>World Bank</w:t>
      </w:r>
      <w:r>
        <w:t xml:space="preserve">, </w:t>
      </w:r>
      <w:hyperlink r:id="rId17" w:history="1">
        <w:r w:rsidRPr="00E16F85">
          <w:rPr>
            <w:rStyle w:val="Hyperlink"/>
          </w:rPr>
          <w:t>www.worldbank.org/en/news/feature/2013/04/11/ending-somali-piracy-go-after-the-system-not-just-the-pirates</w:t>
        </w:r>
      </w:hyperlink>
    </w:p>
    <w:p w14:paraId="26544DB2" w14:textId="05887223" w:rsidR="00776F3C" w:rsidRDefault="00776F3C" w:rsidP="00776F3C">
      <w:pPr>
        <w:pStyle w:val="NormalWeb"/>
        <w:ind w:left="567" w:hanging="567"/>
        <w:rPr>
          <w:rStyle w:val="Hyperlink"/>
        </w:rPr>
      </w:pPr>
      <w:proofErr w:type="spellStart"/>
      <w:r>
        <w:t>Gettleman</w:t>
      </w:r>
      <w:proofErr w:type="spellEnd"/>
      <w:r>
        <w:t xml:space="preserve">, Jeffrey. “Somali Pirates Attack, Raising Fears That a Menace Is Back.” </w:t>
      </w:r>
      <w:r>
        <w:rPr>
          <w:i/>
          <w:iCs/>
        </w:rPr>
        <w:t>The New York Times</w:t>
      </w:r>
      <w:r>
        <w:t xml:space="preserve">, The New York Times, 4 Apr. 2017, </w:t>
      </w:r>
      <w:hyperlink r:id="rId18" w:history="1">
        <w:r w:rsidRPr="00E16F85">
          <w:rPr>
            <w:rStyle w:val="Hyperlink"/>
          </w:rPr>
          <w:t>www.nytimes.com/2017/04/04/world/africa/somalia-pirates.html</w:t>
        </w:r>
      </w:hyperlink>
    </w:p>
    <w:p w14:paraId="3E5783E2" w14:textId="77777777" w:rsidR="00663445" w:rsidRDefault="00663445" w:rsidP="00663445">
      <w:pPr>
        <w:pStyle w:val="NormalWeb"/>
        <w:ind w:left="567" w:hanging="567"/>
      </w:pPr>
      <w:r>
        <w:t xml:space="preserve">“How to End the Civil War in Somalia: Negotiate with Al-Shabaab.” </w:t>
      </w:r>
      <w:r>
        <w:rPr>
          <w:i/>
          <w:iCs/>
        </w:rPr>
        <w:t>War on the Rocks</w:t>
      </w:r>
      <w:r>
        <w:t xml:space="preserve">, 13 May 2019, </w:t>
      </w:r>
    </w:p>
    <w:p w14:paraId="5E8F6661" w14:textId="37EDEC22" w:rsidR="00663445" w:rsidRPr="00663445" w:rsidRDefault="00663445" w:rsidP="00663445">
      <w:pPr>
        <w:rPr>
          <w:rFonts w:eastAsia="Times New Roman"/>
        </w:rPr>
      </w:pPr>
      <w:hyperlink r:id="rId19" w:history="1">
        <w:r>
          <w:rPr>
            <w:rStyle w:val="Hyperlink"/>
            <w:rFonts w:eastAsia="Times New Roman"/>
          </w:rPr>
          <w:t>https://warontherocks.com/2019/05/how-to-end-the-civil-war-in-somalia-negotiate-with-al-shabaab/</w:t>
        </w:r>
      </w:hyperlink>
    </w:p>
    <w:p w14:paraId="6AE39BEE" w14:textId="7A1C1230" w:rsidR="0017692F" w:rsidRPr="0017692F" w:rsidRDefault="0017692F" w:rsidP="0017692F">
      <w:pPr>
        <w:pStyle w:val="NormalWeb"/>
        <w:ind w:left="567" w:hanging="567"/>
      </w:pPr>
      <w:r>
        <w:t xml:space="preserve">Joshua. “Piracy around the Horn of Africa.” </w:t>
      </w:r>
      <w:proofErr w:type="spellStart"/>
      <w:r>
        <w:rPr>
          <w:i/>
          <w:iCs/>
        </w:rPr>
        <w:t>EchoGéo</w:t>
      </w:r>
      <w:proofErr w:type="spellEnd"/>
      <w:r>
        <w:t xml:space="preserve">, </w:t>
      </w:r>
      <w:proofErr w:type="spellStart"/>
      <w:r>
        <w:t>Pôle</w:t>
      </w:r>
      <w:proofErr w:type="spellEnd"/>
      <w:r>
        <w:t xml:space="preserve"> De Recherche Pour </w:t>
      </w:r>
      <w:proofErr w:type="spellStart"/>
      <w:r>
        <w:t>L'organisation</w:t>
      </w:r>
      <w:proofErr w:type="spellEnd"/>
      <w:r>
        <w:t xml:space="preserve"> Et La Diffusion De </w:t>
      </w:r>
      <w:proofErr w:type="spellStart"/>
      <w:r>
        <w:t>L'information</w:t>
      </w:r>
      <w:proofErr w:type="spellEnd"/>
      <w:r>
        <w:t xml:space="preserve"> </w:t>
      </w:r>
      <w:proofErr w:type="spellStart"/>
      <w:r>
        <w:t>Géographique</w:t>
      </w:r>
      <w:proofErr w:type="spellEnd"/>
      <w:r>
        <w:t xml:space="preserve"> (CNRS UMR 8586), 14 July 2009, </w:t>
      </w:r>
      <w:hyperlink r:id="rId20" w:history="1">
        <w:r w:rsidRPr="0017692F">
          <w:rPr>
            <w:rStyle w:val="Hyperlink"/>
          </w:rPr>
          <w:t>journals.openedition.org/</w:t>
        </w:r>
        <w:proofErr w:type="spellStart"/>
        <w:r w:rsidRPr="0017692F">
          <w:rPr>
            <w:rStyle w:val="Hyperlink"/>
          </w:rPr>
          <w:t>echogeo</w:t>
        </w:r>
        <w:proofErr w:type="spellEnd"/>
        <w:r w:rsidRPr="0017692F">
          <w:rPr>
            <w:rStyle w:val="Hyperlink"/>
          </w:rPr>
          <w:t>/11370?lang=</w:t>
        </w:r>
        <w:proofErr w:type="spellStart"/>
        <w:r w:rsidRPr="0017692F">
          <w:rPr>
            <w:rStyle w:val="Hyperlink"/>
          </w:rPr>
          <w:t>en</w:t>
        </w:r>
        <w:proofErr w:type="spellEnd"/>
      </w:hyperlink>
    </w:p>
    <w:p w14:paraId="63E61AEA" w14:textId="0D803961" w:rsidR="00770990" w:rsidRDefault="005A3B64" w:rsidP="00770990">
      <w:pPr>
        <w:pStyle w:val="NormalWeb"/>
        <w:ind w:left="567" w:hanging="567"/>
      </w:pPr>
      <w:r>
        <w:t xml:space="preserve">Lewis, </w:t>
      </w:r>
      <w:proofErr w:type="spellStart"/>
      <w:r>
        <w:t>Ioan</w:t>
      </w:r>
      <w:proofErr w:type="spellEnd"/>
      <w:r>
        <w:t xml:space="preserve"> M., and </w:t>
      </w:r>
      <w:proofErr w:type="spellStart"/>
      <w:r>
        <w:t>Jörg</w:t>
      </w:r>
      <w:proofErr w:type="spellEnd"/>
      <w:r>
        <w:t xml:space="preserve"> H.A. Janzen. “Somalia.” </w:t>
      </w:r>
      <w:proofErr w:type="spellStart"/>
      <w:r>
        <w:rPr>
          <w:i/>
          <w:iCs/>
        </w:rPr>
        <w:t>Encyclopædia</w:t>
      </w:r>
      <w:proofErr w:type="spellEnd"/>
      <w:r>
        <w:rPr>
          <w:i/>
          <w:iCs/>
        </w:rPr>
        <w:t xml:space="preserve"> Britannica</w:t>
      </w:r>
      <w:r>
        <w:t xml:space="preserve">, </w:t>
      </w:r>
      <w:proofErr w:type="spellStart"/>
      <w:r>
        <w:t>Encyclopædia</w:t>
      </w:r>
      <w:proofErr w:type="spellEnd"/>
      <w:r>
        <w:t xml:space="preserve"> Britannica, Inc., 21 Nov. 2019, </w:t>
      </w:r>
      <w:hyperlink r:id="rId21" w:history="1">
        <w:r w:rsidR="00770990" w:rsidRPr="00E16F85">
          <w:rPr>
            <w:rStyle w:val="Hyperlink"/>
          </w:rPr>
          <w:t>www.britannica.com/place/Somalia</w:t>
        </w:r>
      </w:hyperlink>
    </w:p>
    <w:p w14:paraId="6DC46C08" w14:textId="1F4ED573" w:rsidR="005A3B64" w:rsidRDefault="005A3B64" w:rsidP="005A3B64">
      <w:pPr>
        <w:pStyle w:val="NormalWeb"/>
        <w:ind w:left="567" w:hanging="567"/>
      </w:pPr>
      <w:r>
        <w:t xml:space="preserve">“Somalia Piracy: How Foreign Powers Are Tackling It.” </w:t>
      </w:r>
      <w:r>
        <w:rPr>
          <w:i/>
          <w:iCs/>
        </w:rPr>
        <w:t>BBC News</w:t>
      </w:r>
      <w:r>
        <w:t xml:space="preserve">, BBC, 11 Dec. 2018, </w:t>
      </w:r>
      <w:hyperlink r:id="rId22" w:history="1">
        <w:r w:rsidR="00770990" w:rsidRPr="00E16F85">
          <w:rPr>
            <w:rStyle w:val="Hyperlink"/>
          </w:rPr>
          <w:t>www.bbc.com/news/world-africa-46454055</w:t>
        </w:r>
      </w:hyperlink>
    </w:p>
    <w:p w14:paraId="21F2C682" w14:textId="77777777" w:rsidR="0017692F" w:rsidRDefault="0017692F" w:rsidP="005A3B64">
      <w:pPr>
        <w:pStyle w:val="NormalWeb"/>
        <w:ind w:left="567" w:hanging="567"/>
      </w:pPr>
    </w:p>
    <w:p w14:paraId="0B25EB59" w14:textId="77777777" w:rsidR="00770990" w:rsidRDefault="00770990" w:rsidP="005A3B64">
      <w:pPr>
        <w:pStyle w:val="NormalWeb"/>
        <w:ind w:left="567" w:hanging="567"/>
      </w:pPr>
    </w:p>
    <w:p w14:paraId="7B71CAEE" w14:textId="77777777" w:rsidR="00770990" w:rsidRDefault="00770990" w:rsidP="005A3B64">
      <w:pPr>
        <w:pStyle w:val="NormalWeb"/>
        <w:ind w:left="567" w:hanging="567"/>
      </w:pPr>
    </w:p>
    <w:p w14:paraId="07BC0D50" w14:textId="77777777" w:rsidR="008121B5" w:rsidRPr="0022254D" w:rsidRDefault="008121B5" w:rsidP="00AC5E34"/>
    <w:sectPr w:rsidR="008121B5" w:rsidRPr="0022254D" w:rsidSect="008121B5">
      <w:headerReference w:type="even" r:id="rId23"/>
      <w:headerReference w:type="default" r:id="rId24"/>
      <w:footerReference w:type="even" r:id="rId25"/>
      <w:footerReference w:type="default" r:id="rId26"/>
      <w:pgSz w:w="11900" w:h="16840"/>
      <w:pgMar w:top="1134" w:right="843" w:bottom="1134"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AB3F7" w14:textId="77777777" w:rsidR="00F43D2B" w:rsidRDefault="00F43D2B">
      <w:r>
        <w:separator/>
      </w:r>
    </w:p>
  </w:endnote>
  <w:endnote w:type="continuationSeparator" w:id="0">
    <w:p w14:paraId="242ECC55" w14:textId="77777777" w:rsidR="00F43D2B" w:rsidRDefault="00F43D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auto"/>
    <w:pitch w:val="variable"/>
    <w:sig w:usb0="9000002F" w:usb1="29D77CFB" w:usb2="00000012" w:usb3="00000000" w:csb0="0008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swiss"/>
    <w:pitch w:val="variable"/>
  </w:font>
  <w:font w:name="Mangal">
    <w:panose1 w:val="02040503050203030202"/>
    <w:charset w:val="00"/>
    <w:family w:val="roman"/>
    <w:pitch w:val="variable"/>
    <w:sig w:usb0="00008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00000003" w:usb1="00000000" w:usb2="00000000" w:usb3="00000000" w:csb0="00000001" w:csb1="00000000"/>
  </w:font>
  <w:font w:name="Helvetica Neue">
    <w:panose1 w:val="02000503000000020004"/>
    <w:charset w:val="00"/>
    <w:family w:val="auto"/>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3295D" w14:textId="77777777" w:rsidR="00254D9E" w:rsidRPr="00E22E57" w:rsidRDefault="00254D9E" w:rsidP="008121B5">
    <w:pPr>
      <w:pStyle w:val="Footer"/>
      <w:jc w:val="right"/>
      <w:rPr>
        <w:rFonts w:ascii="Arial" w:hAnsi="Arial" w:hint="eastAsia"/>
        <w:sz w:val="18"/>
        <w:szCs w:val="18"/>
      </w:rPr>
    </w:pPr>
    <w:r w:rsidRPr="00E22E57">
      <w:rPr>
        <w:rFonts w:ascii="Arial" w:hAnsi="Arial"/>
        <w:sz w:val="18"/>
        <w:szCs w:val="18"/>
      </w:rPr>
      <w:t xml:space="preserve">Page </w:t>
    </w:r>
    <w:r w:rsidRPr="00E22E57">
      <w:rPr>
        <w:rFonts w:ascii="Arial" w:hAnsi="Arial"/>
        <w:sz w:val="18"/>
        <w:szCs w:val="18"/>
      </w:rPr>
      <w:fldChar w:fldCharType="begin"/>
    </w:r>
    <w:r w:rsidRPr="00E22E57">
      <w:rPr>
        <w:rFonts w:ascii="Arial" w:hAnsi="Arial"/>
        <w:sz w:val="18"/>
        <w:szCs w:val="18"/>
      </w:rPr>
      <w:instrText xml:space="preserve"> PAGE </w:instrText>
    </w:r>
    <w:r w:rsidRPr="00E22E57">
      <w:rPr>
        <w:rFonts w:ascii="Arial" w:hAnsi="Arial"/>
        <w:sz w:val="18"/>
        <w:szCs w:val="18"/>
      </w:rPr>
      <w:fldChar w:fldCharType="separate"/>
    </w:r>
    <w:r>
      <w:rPr>
        <w:rFonts w:ascii="Arial" w:hAnsi="Arial"/>
        <w:noProof/>
        <w:sz w:val="18"/>
        <w:szCs w:val="18"/>
      </w:rPr>
      <w:t>2</w:t>
    </w:r>
    <w:r w:rsidRPr="00E22E57">
      <w:rPr>
        <w:rFonts w:ascii="Arial" w:hAnsi="Arial"/>
        <w:sz w:val="18"/>
        <w:szCs w:val="18"/>
      </w:rPr>
      <w:fldChar w:fldCharType="end"/>
    </w:r>
    <w:r w:rsidRPr="00E22E57">
      <w:rPr>
        <w:rFonts w:ascii="Arial" w:hAnsi="Arial"/>
        <w:sz w:val="18"/>
        <w:szCs w:val="18"/>
      </w:rPr>
      <w:t xml:space="preserve"> of </w:t>
    </w:r>
    <w:r w:rsidRPr="00E22E57">
      <w:rPr>
        <w:rFonts w:ascii="Arial" w:hAnsi="Arial"/>
        <w:sz w:val="18"/>
        <w:szCs w:val="18"/>
      </w:rPr>
      <w:fldChar w:fldCharType="begin"/>
    </w:r>
    <w:r w:rsidRPr="00E22E57">
      <w:rPr>
        <w:rFonts w:ascii="Arial" w:hAnsi="Arial"/>
        <w:sz w:val="18"/>
        <w:szCs w:val="18"/>
      </w:rPr>
      <w:instrText xml:space="preserve"> NUMPAGES </w:instrText>
    </w:r>
    <w:r w:rsidRPr="00E22E57">
      <w:rPr>
        <w:rFonts w:ascii="Arial" w:hAnsi="Arial"/>
        <w:sz w:val="18"/>
        <w:szCs w:val="18"/>
      </w:rPr>
      <w:fldChar w:fldCharType="separate"/>
    </w:r>
    <w:r>
      <w:rPr>
        <w:rFonts w:ascii="Arial" w:hAnsi="Arial"/>
        <w:noProof/>
        <w:sz w:val="18"/>
        <w:szCs w:val="18"/>
      </w:rPr>
      <w:t>3</w:t>
    </w:r>
    <w:r w:rsidRPr="00E22E57">
      <w:rPr>
        <w:rFonts w:ascii="Arial" w:hAnsi="Arial"/>
        <w:sz w:val="18"/>
        <w:szCs w:val="18"/>
      </w:rPr>
      <w:fldChar w:fldCharType="end"/>
    </w:r>
    <w:r>
      <w:rPr>
        <w:rFonts w:ascii="Arial" w:hAnsi="Arial"/>
        <w:sz w:val="18"/>
        <w:szCs w:val="18"/>
      </w:rPr>
      <w:t xml:space="preserve"> | </w:t>
    </w:r>
    <w:r>
      <w:rPr>
        <w:rFonts w:ascii="Arial" w:hAnsi="Arial"/>
        <w:b/>
        <w:sz w:val="18"/>
        <w:szCs w:val="18"/>
      </w:rPr>
      <w:t>Research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357D8" w14:textId="77777777" w:rsidR="00254D9E" w:rsidRPr="0022254D" w:rsidRDefault="00254D9E">
    <w:pPr>
      <w:pStyle w:val="Footer"/>
      <w:jc w:val="right"/>
      <w:rPr>
        <w:rFonts w:ascii="Times New Roman" w:hAnsi="Times New Roman" w:cs="Arial"/>
        <w:sz w:val="18"/>
        <w:szCs w:val="18"/>
      </w:rPr>
    </w:pPr>
    <w:r w:rsidRPr="0022254D">
      <w:rPr>
        <w:rFonts w:ascii="Times New Roman" w:hAnsi="Times New Roman" w:cs="Arial"/>
        <w:b/>
        <w:sz w:val="18"/>
        <w:szCs w:val="18"/>
        <w:lang w:eastAsia="ko-KR"/>
      </w:rPr>
      <w:t>DIMUN</w:t>
    </w:r>
    <w:r>
      <w:rPr>
        <w:rFonts w:ascii="Times New Roman" w:hAnsi="Times New Roman" w:cs="Arial"/>
        <w:b/>
        <w:sz w:val="18"/>
        <w:szCs w:val="18"/>
        <w:lang w:eastAsia="ko-KR"/>
      </w:rPr>
      <w:t xml:space="preserve"> X </w:t>
    </w:r>
    <w:r w:rsidRPr="0022254D">
      <w:rPr>
        <w:rFonts w:ascii="Times New Roman" w:hAnsi="Times New Roman" w:cs="Arial"/>
        <w:b/>
        <w:sz w:val="18"/>
        <w:szCs w:val="18"/>
      </w:rPr>
      <w:t>Research Report</w:t>
    </w:r>
    <w:r w:rsidRPr="0022254D">
      <w:rPr>
        <w:rFonts w:ascii="Times New Roman" w:hAnsi="Times New Roman" w:cs="Arial"/>
        <w:sz w:val="18"/>
        <w:szCs w:val="18"/>
      </w:rPr>
      <w:t xml:space="preserve"> | Page </w:t>
    </w:r>
    <w:r w:rsidRPr="0022254D">
      <w:rPr>
        <w:rFonts w:ascii="Times New Roman" w:hAnsi="Times New Roman" w:cs="Arial"/>
        <w:sz w:val="18"/>
        <w:szCs w:val="18"/>
      </w:rPr>
      <w:fldChar w:fldCharType="begin"/>
    </w:r>
    <w:r w:rsidRPr="0022254D">
      <w:rPr>
        <w:rFonts w:ascii="Times New Roman" w:hAnsi="Times New Roman" w:cs="Arial"/>
        <w:sz w:val="18"/>
        <w:szCs w:val="18"/>
      </w:rPr>
      <w:instrText xml:space="preserve"> PAGE </w:instrText>
    </w:r>
    <w:r w:rsidRPr="0022254D">
      <w:rPr>
        <w:rFonts w:ascii="Times New Roman" w:hAnsi="Times New Roman" w:cs="Arial"/>
        <w:sz w:val="18"/>
        <w:szCs w:val="18"/>
      </w:rPr>
      <w:fldChar w:fldCharType="separate"/>
    </w:r>
    <w:r w:rsidR="00A10567">
      <w:rPr>
        <w:rFonts w:ascii="Times New Roman" w:hAnsi="Times New Roman" w:cs="Arial"/>
        <w:noProof/>
        <w:sz w:val="18"/>
        <w:szCs w:val="18"/>
      </w:rPr>
      <w:t>11</w:t>
    </w:r>
    <w:r w:rsidRPr="0022254D">
      <w:rPr>
        <w:rFonts w:ascii="Times New Roman" w:hAnsi="Times New Roman" w:cs="Arial"/>
        <w:sz w:val="18"/>
        <w:szCs w:val="18"/>
      </w:rPr>
      <w:fldChar w:fldCharType="end"/>
    </w:r>
    <w:r w:rsidRPr="0022254D">
      <w:rPr>
        <w:rFonts w:ascii="Times New Roman" w:hAnsi="Times New Roman" w:cs="Arial"/>
        <w:sz w:val="18"/>
        <w:szCs w:val="18"/>
      </w:rPr>
      <w:t xml:space="preserve"> of </w:t>
    </w:r>
    <w:r w:rsidRPr="0022254D">
      <w:rPr>
        <w:rFonts w:ascii="Times New Roman" w:hAnsi="Times New Roman" w:cs="Arial"/>
        <w:sz w:val="18"/>
        <w:szCs w:val="18"/>
      </w:rPr>
      <w:fldChar w:fldCharType="begin"/>
    </w:r>
    <w:r w:rsidRPr="0022254D">
      <w:rPr>
        <w:rFonts w:ascii="Times New Roman" w:hAnsi="Times New Roman" w:cs="Arial"/>
        <w:sz w:val="18"/>
        <w:szCs w:val="18"/>
      </w:rPr>
      <w:instrText xml:space="preserve"> NUMPAGES  </w:instrText>
    </w:r>
    <w:r w:rsidRPr="0022254D">
      <w:rPr>
        <w:rFonts w:ascii="Times New Roman" w:hAnsi="Times New Roman" w:cs="Arial"/>
        <w:sz w:val="18"/>
        <w:szCs w:val="18"/>
      </w:rPr>
      <w:fldChar w:fldCharType="separate"/>
    </w:r>
    <w:r w:rsidR="00A10567">
      <w:rPr>
        <w:rFonts w:ascii="Times New Roman" w:hAnsi="Times New Roman" w:cs="Arial"/>
        <w:noProof/>
        <w:sz w:val="18"/>
        <w:szCs w:val="18"/>
      </w:rPr>
      <w:t>14</w:t>
    </w:r>
    <w:r w:rsidRPr="0022254D">
      <w:rPr>
        <w:rFonts w:ascii="Times New Roman" w:hAnsi="Times New Roman" w:cs="Arial"/>
        <w:sz w:val="18"/>
        <w:szCs w:val="18"/>
      </w:rPr>
      <w:fldChar w:fldCharType="end"/>
    </w:r>
  </w:p>
  <w:p w14:paraId="096DA215" w14:textId="77777777" w:rsidR="00254D9E" w:rsidRPr="00A646CF" w:rsidRDefault="00254D9E" w:rsidP="008121B5">
    <w:pPr>
      <w:pStyle w:val="Footer"/>
      <w:ind w:firstLine="720"/>
      <w:rPr>
        <w:rFonts w:ascii="Arial" w:hAnsi="Arial" w:hint="eastAsia"/>
        <w:sz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204DE" w14:textId="77777777" w:rsidR="00F43D2B" w:rsidRDefault="00F43D2B">
      <w:r>
        <w:separator/>
      </w:r>
    </w:p>
  </w:footnote>
  <w:footnote w:type="continuationSeparator" w:id="0">
    <w:p w14:paraId="4D208BC2" w14:textId="77777777" w:rsidR="00F43D2B" w:rsidRDefault="00F43D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2D562" w14:textId="77777777" w:rsidR="00254D9E" w:rsidRPr="00E22E57" w:rsidRDefault="00254D9E" w:rsidP="008121B5">
    <w:pPr>
      <w:pStyle w:val="Header"/>
      <w:jc w:val="right"/>
      <w:rPr>
        <w:rFonts w:ascii="Arial" w:hAnsi="Arial" w:hint="eastAsia"/>
        <w:bCs/>
        <w:noProof/>
        <w:color w:val="000000"/>
        <w:sz w:val="18"/>
        <w:szCs w:val="18"/>
      </w:rPr>
    </w:pPr>
    <w:r>
      <w:rPr>
        <w:rFonts w:ascii="Arial" w:hAnsi="Arial" w:hint="eastAsia"/>
        <w:b/>
        <w:bCs/>
        <w:noProof/>
        <w:color w:val="000000"/>
        <w:sz w:val="18"/>
        <w:szCs w:val="18"/>
        <w:lang w:eastAsia="ko-KR"/>
      </w:rPr>
      <w:t>Malaysian</w:t>
    </w:r>
    <w:r w:rsidRPr="00E22E57">
      <w:rPr>
        <w:rFonts w:ascii="Arial" w:hAnsi="Arial"/>
        <w:b/>
        <w:bCs/>
        <w:noProof/>
        <w:color w:val="000000"/>
        <w:sz w:val="18"/>
        <w:szCs w:val="18"/>
      </w:rPr>
      <w:t xml:space="preserve"> Model United Nations</w:t>
    </w:r>
  </w:p>
  <w:p w14:paraId="4F0103C4" w14:textId="77777777" w:rsidR="00254D9E" w:rsidRPr="00FD01CE" w:rsidRDefault="00254D9E" w:rsidP="008121B5">
    <w:pPr>
      <w:pStyle w:val="Header"/>
      <w:rPr>
        <w:color w:val="008000"/>
        <w:sz w:val="18"/>
        <w:szCs w:val="18"/>
        <w:lang w:eastAsia="ko-K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BBB83" w14:textId="77777777" w:rsidR="00254D9E" w:rsidRPr="006B7F4E" w:rsidRDefault="00254D9E" w:rsidP="006B7F4E">
    <w:pPr>
      <w:pStyle w:val="Header"/>
      <w:jc w:val="right"/>
      <w:rPr>
        <w:rFonts w:ascii="Times New Roman" w:hAnsi="Times New Roman"/>
        <w:b/>
        <w:bCs/>
        <w:noProof/>
        <w:color w:val="000000"/>
        <w:sz w:val="18"/>
        <w:szCs w:val="18"/>
        <w:lang w:eastAsia="ko-KR"/>
      </w:rPr>
    </w:pPr>
    <w:r>
      <w:rPr>
        <w:rFonts w:ascii="Times New Roman" w:hAnsi="Times New Roman"/>
        <w:b/>
        <w:bCs/>
        <w:noProof/>
        <w:color w:val="000000"/>
        <w:sz w:val="18"/>
        <w:szCs w:val="18"/>
        <w:lang w:eastAsia="ko-KR"/>
      </w:rPr>
      <w:t xml:space="preserve">The Tenth Annual </w:t>
    </w:r>
    <w:r w:rsidRPr="0022254D">
      <w:rPr>
        <w:rFonts w:ascii="Times New Roman" w:hAnsi="Times New Roman"/>
        <w:b/>
        <w:bCs/>
        <w:noProof/>
        <w:color w:val="000000"/>
        <w:sz w:val="18"/>
        <w:szCs w:val="18"/>
        <w:lang w:eastAsia="ko-KR"/>
      </w:rPr>
      <w:t>Dulwich International</w:t>
    </w:r>
    <w:r w:rsidRPr="0022254D">
      <w:rPr>
        <w:rFonts w:ascii="Times New Roman" w:hAnsi="Times New Roman"/>
        <w:b/>
        <w:bCs/>
        <w:noProof/>
        <w:color w:val="000000"/>
        <w:sz w:val="18"/>
        <w:szCs w:val="18"/>
      </w:rPr>
      <w:t xml:space="preserve"> Model United Nations</w:t>
    </w:r>
    <w:r>
      <w:rPr>
        <w:rFonts w:ascii="Times New Roman" w:hAnsi="Times New Roman"/>
        <w:b/>
        <w:bCs/>
        <w:noProof/>
        <w:color w:val="000000"/>
        <w:sz w:val="18"/>
        <w:szCs w:val="18"/>
      </w:rPr>
      <w:t xml:space="preserve"> Conference</w:t>
    </w:r>
  </w:p>
  <w:p w14:paraId="6885663B" w14:textId="77777777" w:rsidR="00254D9E" w:rsidRPr="00470140" w:rsidRDefault="00254D9E" w:rsidP="008121B5">
    <w:pPr>
      <w:pStyle w:val="Header"/>
      <w:jc w:val="center"/>
      <w:rPr>
        <w:rFonts w:ascii="Arial" w:hAnsi="Arial" w:hint="eastAsia"/>
        <w:b/>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B386F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DAB8C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E8C01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8A814D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CE66F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7F2B77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258A71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9AE512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AF6BD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9E02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C87E19"/>
    <w:multiLevelType w:val="hybridMultilevel"/>
    <w:tmpl w:val="8B42D332"/>
    <w:lvl w:ilvl="0" w:tplc="CB1208F0">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49F165D"/>
    <w:multiLevelType w:val="hybridMultilevel"/>
    <w:tmpl w:val="2540569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2C26657E"/>
    <w:multiLevelType w:val="hybridMultilevel"/>
    <w:tmpl w:val="3F42101C"/>
    <w:lvl w:ilvl="0" w:tplc="CB1208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517A8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927529C"/>
    <w:multiLevelType w:val="hybridMultilevel"/>
    <w:tmpl w:val="D15C4F66"/>
    <w:lvl w:ilvl="0" w:tplc="CB1208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030480"/>
    <w:multiLevelType w:val="hybridMultilevel"/>
    <w:tmpl w:val="5112A51E"/>
    <w:lvl w:ilvl="0" w:tplc="3E94351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0182A82"/>
    <w:multiLevelType w:val="hybridMultilevel"/>
    <w:tmpl w:val="B0AA1498"/>
    <w:lvl w:ilvl="0" w:tplc="8BF80E1C">
      <w:start w:val="1"/>
      <w:numFmt w:val="bullet"/>
      <w:lvlText w:val=""/>
      <w:lvlJc w:val="left"/>
      <w:pPr>
        <w:ind w:left="720" w:hanging="360"/>
      </w:pPr>
      <w:rPr>
        <w:rFonts w:ascii="Symbol" w:hAnsi="Symbol" w:hint="default"/>
        <w:color w:val="0070C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AC0B74"/>
    <w:multiLevelType w:val="hybridMultilevel"/>
    <w:tmpl w:val="1116F608"/>
    <w:lvl w:ilvl="0" w:tplc="8F6ED1A4">
      <w:start w:val="1"/>
      <w:numFmt w:val="bullet"/>
      <w:lvlText w:val=""/>
      <w:lvlJc w:val="left"/>
      <w:pPr>
        <w:ind w:left="720" w:hanging="360"/>
      </w:pPr>
      <w:rPr>
        <w:rFonts w:ascii="Symbol" w:hAnsi="Symbol" w:hint="default"/>
        <w:color w:val="E47D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F605C1"/>
    <w:multiLevelType w:val="hybridMultilevel"/>
    <w:tmpl w:val="F072CE6C"/>
    <w:lvl w:ilvl="0" w:tplc="CB1208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4C5929"/>
    <w:multiLevelType w:val="multilevel"/>
    <w:tmpl w:val="1116F608"/>
    <w:lvl w:ilvl="0">
      <w:start w:val="1"/>
      <w:numFmt w:val="bullet"/>
      <w:lvlText w:val=""/>
      <w:lvlJc w:val="left"/>
      <w:pPr>
        <w:ind w:left="720" w:hanging="360"/>
      </w:pPr>
      <w:rPr>
        <w:rFonts w:ascii="Symbol" w:hAnsi="Symbol" w:hint="default"/>
        <w:color w:val="E47D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48D3748"/>
    <w:multiLevelType w:val="hybridMultilevel"/>
    <w:tmpl w:val="1E18C568"/>
    <w:lvl w:ilvl="0" w:tplc="08090001">
      <w:start w:val="1"/>
      <w:numFmt w:val="bullet"/>
      <w:lvlText w:val=""/>
      <w:lvlJc w:val="left"/>
      <w:pPr>
        <w:ind w:left="781" w:hanging="360"/>
      </w:pPr>
      <w:rPr>
        <w:rFonts w:ascii="Symbol" w:hAnsi="Symbol" w:hint="default"/>
      </w:rPr>
    </w:lvl>
    <w:lvl w:ilvl="1" w:tplc="08090003" w:tentative="1">
      <w:start w:val="1"/>
      <w:numFmt w:val="bullet"/>
      <w:lvlText w:val="o"/>
      <w:lvlJc w:val="left"/>
      <w:pPr>
        <w:ind w:left="1501" w:hanging="360"/>
      </w:pPr>
      <w:rPr>
        <w:rFonts w:ascii="Courier New" w:hAnsi="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21" w15:restartNumberingAfterBreak="0">
    <w:nsid w:val="65AE18FA"/>
    <w:multiLevelType w:val="multilevel"/>
    <w:tmpl w:val="EE5E33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B315E70"/>
    <w:multiLevelType w:val="multilevel"/>
    <w:tmpl w:val="E904C066"/>
    <w:lvl w:ilvl="0">
      <w:start w:val="1"/>
      <w:numFmt w:val="bullet"/>
      <w:lvlText w:val=""/>
      <w:lvlJc w:val="left"/>
      <w:pPr>
        <w:ind w:left="720" w:hanging="360"/>
      </w:pPr>
      <w:rPr>
        <w:rFonts w:ascii="Symbol" w:hAnsi="Symbol" w:hint="default"/>
        <w:color w:val="7D0B63"/>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16"/>
  </w:num>
  <w:num w:numId="4">
    <w:abstractNumId w:val="21"/>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11"/>
  </w:num>
  <w:num w:numId="17">
    <w:abstractNumId w:val="13"/>
  </w:num>
  <w:num w:numId="18">
    <w:abstractNumId w:val="15"/>
  </w:num>
  <w:num w:numId="19">
    <w:abstractNumId w:val="10"/>
  </w:num>
  <w:num w:numId="20">
    <w:abstractNumId w:val="20"/>
  </w:num>
  <w:num w:numId="21">
    <w:abstractNumId w:val="12"/>
  </w:num>
  <w:num w:numId="22">
    <w:abstractNumId w:val="14"/>
  </w:num>
  <w:num w:numId="2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i_Xin Lee">
    <w15:presenceInfo w15:providerId="AD" w15:userId="S::yixin.lee@dulwich-beijing.cn::0edc5a02-9c8c-47ed-a719-a6e6efa1b233"/>
  </w15:person>
  <w15:person w15:author="Sharanya_Trivedi">
    <w15:presenceInfo w15:providerId="None" w15:userId="Sharanya_Trivedi"/>
  </w15:person>
  <w15:person w15:author="Yi Wen Lee">
    <w15:presenceInfo w15:providerId="AD" w15:userId="S::ywl27@cam.ac.uk::662ac427-37a2-4459-a3ca-8a870dc283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embedSystemFonts/>
  <w:proofState w:spelling="clean"/>
  <w:doNotTrackMove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BAC"/>
    <w:rsid w:val="00002BD7"/>
    <w:rsid w:val="00027BAF"/>
    <w:rsid w:val="0004767A"/>
    <w:rsid w:val="00051600"/>
    <w:rsid w:val="00062BB8"/>
    <w:rsid w:val="00063376"/>
    <w:rsid w:val="00071B6B"/>
    <w:rsid w:val="00087065"/>
    <w:rsid w:val="00096288"/>
    <w:rsid w:val="000C4568"/>
    <w:rsid w:val="000D59F5"/>
    <w:rsid w:val="000E5B8E"/>
    <w:rsid w:val="001068B7"/>
    <w:rsid w:val="00112BD8"/>
    <w:rsid w:val="00126096"/>
    <w:rsid w:val="00133A61"/>
    <w:rsid w:val="00134BA8"/>
    <w:rsid w:val="00140EDD"/>
    <w:rsid w:val="00163E08"/>
    <w:rsid w:val="00171EE9"/>
    <w:rsid w:val="0017692F"/>
    <w:rsid w:val="00186BE8"/>
    <w:rsid w:val="00192BF1"/>
    <w:rsid w:val="00197319"/>
    <w:rsid w:val="00197E2B"/>
    <w:rsid w:val="001A43F1"/>
    <w:rsid w:val="001A4C52"/>
    <w:rsid w:val="001C1B7F"/>
    <w:rsid w:val="001C2FE7"/>
    <w:rsid w:val="001E22D7"/>
    <w:rsid w:val="001E43DD"/>
    <w:rsid w:val="001F0B53"/>
    <w:rsid w:val="001F1ADF"/>
    <w:rsid w:val="002007E6"/>
    <w:rsid w:val="00202E64"/>
    <w:rsid w:val="00217833"/>
    <w:rsid w:val="0022254D"/>
    <w:rsid w:val="00235B00"/>
    <w:rsid w:val="00254D9E"/>
    <w:rsid w:val="002556F0"/>
    <w:rsid w:val="0025674B"/>
    <w:rsid w:val="0027294B"/>
    <w:rsid w:val="0027756C"/>
    <w:rsid w:val="00284B89"/>
    <w:rsid w:val="002B2AD3"/>
    <w:rsid w:val="002B40F5"/>
    <w:rsid w:val="002C0931"/>
    <w:rsid w:val="002F75EE"/>
    <w:rsid w:val="00312D6A"/>
    <w:rsid w:val="003236C5"/>
    <w:rsid w:val="003252CB"/>
    <w:rsid w:val="00332C71"/>
    <w:rsid w:val="0034088D"/>
    <w:rsid w:val="00342E7A"/>
    <w:rsid w:val="00351079"/>
    <w:rsid w:val="003517DE"/>
    <w:rsid w:val="00351B32"/>
    <w:rsid w:val="00355D7D"/>
    <w:rsid w:val="00357FF5"/>
    <w:rsid w:val="00376F51"/>
    <w:rsid w:val="00381DEC"/>
    <w:rsid w:val="003A6C83"/>
    <w:rsid w:val="003A6D3C"/>
    <w:rsid w:val="003D06BA"/>
    <w:rsid w:val="003D4DB7"/>
    <w:rsid w:val="003E74C3"/>
    <w:rsid w:val="003E7C17"/>
    <w:rsid w:val="003F2A6E"/>
    <w:rsid w:val="004110B7"/>
    <w:rsid w:val="0041168E"/>
    <w:rsid w:val="00413330"/>
    <w:rsid w:val="004262C6"/>
    <w:rsid w:val="004307AC"/>
    <w:rsid w:val="00452220"/>
    <w:rsid w:val="004541CA"/>
    <w:rsid w:val="0046553A"/>
    <w:rsid w:val="00477C72"/>
    <w:rsid w:val="00481506"/>
    <w:rsid w:val="00485292"/>
    <w:rsid w:val="004A1D24"/>
    <w:rsid w:val="004B4573"/>
    <w:rsid w:val="004B7C52"/>
    <w:rsid w:val="004E5952"/>
    <w:rsid w:val="004E75B0"/>
    <w:rsid w:val="004F2E7B"/>
    <w:rsid w:val="005040FE"/>
    <w:rsid w:val="00514026"/>
    <w:rsid w:val="00520DE3"/>
    <w:rsid w:val="00534106"/>
    <w:rsid w:val="005459C2"/>
    <w:rsid w:val="00550CA8"/>
    <w:rsid w:val="005518AF"/>
    <w:rsid w:val="00555313"/>
    <w:rsid w:val="00572FB2"/>
    <w:rsid w:val="0057409C"/>
    <w:rsid w:val="00576ABA"/>
    <w:rsid w:val="00581C04"/>
    <w:rsid w:val="005840D5"/>
    <w:rsid w:val="00595658"/>
    <w:rsid w:val="005A2231"/>
    <w:rsid w:val="005A242C"/>
    <w:rsid w:val="005A37FF"/>
    <w:rsid w:val="005A3B64"/>
    <w:rsid w:val="005A5D30"/>
    <w:rsid w:val="005B7E51"/>
    <w:rsid w:val="005C3A0E"/>
    <w:rsid w:val="005C663D"/>
    <w:rsid w:val="005C70A8"/>
    <w:rsid w:val="005C7E88"/>
    <w:rsid w:val="005E0A54"/>
    <w:rsid w:val="005F712E"/>
    <w:rsid w:val="00605CAA"/>
    <w:rsid w:val="00612F96"/>
    <w:rsid w:val="00636210"/>
    <w:rsid w:val="00640177"/>
    <w:rsid w:val="00651C00"/>
    <w:rsid w:val="00663445"/>
    <w:rsid w:val="006639F1"/>
    <w:rsid w:val="0066541F"/>
    <w:rsid w:val="00680B17"/>
    <w:rsid w:val="00687C58"/>
    <w:rsid w:val="00690081"/>
    <w:rsid w:val="0069524B"/>
    <w:rsid w:val="006A6938"/>
    <w:rsid w:val="006B7A92"/>
    <w:rsid w:val="006B7F4E"/>
    <w:rsid w:val="006D44D5"/>
    <w:rsid w:val="006E7C3F"/>
    <w:rsid w:val="007018BD"/>
    <w:rsid w:val="00707F9D"/>
    <w:rsid w:val="00712A55"/>
    <w:rsid w:val="00715505"/>
    <w:rsid w:val="00715E9A"/>
    <w:rsid w:val="00765E3B"/>
    <w:rsid w:val="00770990"/>
    <w:rsid w:val="00776F3C"/>
    <w:rsid w:val="00781B43"/>
    <w:rsid w:val="0079192B"/>
    <w:rsid w:val="0079652A"/>
    <w:rsid w:val="007A1B77"/>
    <w:rsid w:val="007A3ED7"/>
    <w:rsid w:val="007C514E"/>
    <w:rsid w:val="007E070C"/>
    <w:rsid w:val="007E0782"/>
    <w:rsid w:val="008121A6"/>
    <w:rsid w:val="008121B5"/>
    <w:rsid w:val="00887BF0"/>
    <w:rsid w:val="008A04CB"/>
    <w:rsid w:val="008B73EF"/>
    <w:rsid w:val="008C0FC9"/>
    <w:rsid w:val="008C3C51"/>
    <w:rsid w:val="008C4F44"/>
    <w:rsid w:val="008D46B3"/>
    <w:rsid w:val="008E0CA8"/>
    <w:rsid w:val="008F1952"/>
    <w:rsid w:val="00900DD5"/>
    <w:rsid w:val="0090398D"/>
    <w:rsid w:val="00921E44"/>
    <w:rsid w:val="00934483"/>
    <w:rsid w:val="0094090D"/>
    <w:rsid w:val="00943BB3"/>
    <w:rsid w:val="009443E3"/>
    <w:rsid w:val="00945919"/>
    <w:rsid w:val="00951D58"/>
    <w:rsid w:val="009729CC"/>
    <w:rsid w:val="009820C8"/>
    <w:rsid w:val="009A3C91"/>
    <w:rsid w:val="009C33F7"/>
    <w:rsid w:val="009E2B4B"/>
    <w:rsid w:val="009F21B0"/>
    <w:rsid w:val="00A02940"/>
    <w:rsid w:val="00A10567"/>
    <w:rsid w:val="00A106B7"/>
    <w:rsid w:val="00A12820"/>
    <w:rsid w:val="00A178A0"/>
    <w:rsid w:val="00A2638D"/>
    <w:rsid w:val="00A4351E"/>
    <w:rsid w:val="00A44726"/>
    <w:rsid w:val="00A527B3"/>
    <w:rsid w:val="00A77935"/>
    <w:rsid w:val="00A77E26"/>
    <w:rsid w:val="00A801CB"/>
    <w:rsid w:val="00A86C89"/>
    <w:rsid w:val="00A93FDB"/>
    <w:rsid w:val="00A96BFC"/>
    <w:rsid w:val="00AC5E34"/>
    <w:rsid w:val="00AD4F63"/>
    <w:rsid w:val="00AE4031"/>
    <w:rsid w:val="00AE639A"/>
    <w:rsid w:val="00AF030B"/>
    <w:rsid w:val="00B00A89"/>
    <w:rsid w:val="00B01C18"/>
    <w:rsid w:val="00B3169C"/>
    <w:rsid w:val="00B453F9"/>
    <w:rsid w:val="00B52626"/>
    <w:rsid w:val="00B52B75"/>
    <w:rsid w:val="00B579A4"/>
    <w:rsid w:val="00B95772"/>
    <w:rsid w:val="00BA27CB"/>
    <w:rsid w:val="00BA2BCB"/>
    <w:rsid w:val="00BC63C9"/>
    <w:rsid w:val="00BD56A5"/>
    <w:rsid w:val="00C01F69"/>
    <w:rsid w:val="00C05632"/>
    <w:rsid w:val="00C10E6B"/>
    <w:rsid w:val="00C1165B"/>
    <w:rsid w:val="00C1275F"/>
    <w:rsid w:val="00C12AF8"/>
    <w:rsid w:val="00C139AC"/>
    <w:rsid w:val="00C27BAC"/>
    <w:rsid w:val="00C56DC1"/>
    <w:rsid w:val="00C57A50"/>
    <w:rsid w:val="00C734FB"/>
    <w:rsid w:val="00C770C6"/>
    <w:rsid w:val="00C94EEA"/>
    <w:rsid w:val="00CA79BE"/>
    <w:rsid w:val="00CC2C7F"/>
    <w:rsid w:val="00CC7D41"/>
    <w:rsid w:val="00CD1B6B"/>
    <w:rsid w:val="00CD6BB8"/>
    <w:rsid w:val="00CE6865"/>
    <w:rsid w:val="00D011F8"/>
    <w:rsid w:val="00D02BA1"/>
    <w:rsid w:val="00D02EF4"/>
    <w:rsid w:val="00D261FE"/>
    <w:rsid w:val="00D32AAC"/>
    <w:rsid w:val="00D47971"/>
    <w:rsid w:val="00D51984"/>
    <w:rsid w:val="00D547BA"/>
    <w:rsid w:val="00D60776"/>
    <w:rsid w:val="00D810BD"/>
    <w:rsid w:val="00D82DCB"/>
    <w:rsid w:val="00D946FE"/>
    <w:rsid w:val="00DA5003"/>
    <w:rsid w:val="00DC6688"/>
    <w:rsid w:val="00DD5A4F"/>
    <w:rsid w:val="00DF6729"/>
    <w:rsid w:val="00E11E22"/>
    <w:rsid w:val="00E50A54"/>
    <w:rsid w:val="00E53FD8"/>
    <w:rsid w:val="00E56AF5"/>
    <w:rsid w:val="00E638A1"/>
    <w:rsid w:val="00E739E3"/>
    <w:rsid w:val="00E8329F"/>
    <w:rsid w:val="00EA42D0"/>
    <w:rsid w:val="00EA43F8"/>
    <w:rsid w:val="00EC314B"/>
    <w:rsid w:val="00ED4683"/>
    <w:rsid w:val="00EE6338"/>
    <w:rsid w:val="00EE6AC0"/>
    <w:rsid w:val="00F0297B"/>
    <w:rsid w:val="00F236FC"/>
    <w:rsid w:val="00F2528A"/>
    <w:rsid w:val="00F43D2B"/>
    <w:rsid w:val="00F64050"/>
    <w:rsid w:val="00F65750"/>
    <w:rsid w:val="00F676F6"/>
    <w:rsid w:val="00F7172F"/>
    <w:rsid w:val="00FA37AD"/>
    <w:rsid w:val="00FB1E3B"/>
    <w:rsid w:val="00FB3D44"/>
    <w:rsid w:val="00FC5220"/>
    <w:rsid w:val="00FC60BC"/>
    <w:rsid w:val="00FE002F"/>
    <w:rsid w:val="00FE18EB"/>
    <w:rsid w:val="00FE5477"/>
    <w:rsid w:val="00FE573C"/>
  </w:rsids>
  <m:mathPr>
    <m:mathFont m:val="Cambria Math"/>
    <m:brkBin m:val="before"/>
    <m:brkBinSub m:val="--"/>
    <m:smallFrac/>
    <m:dispDef/>
    <m:lMargin m:val="0"/>
    <m:rMargin m:val="0"/>
    <m:defJc m:val="centerGroup"/>
    <m:wrapRight/>
    <m:intLim m:val="subSup"/>
    <m:naryLim m:val="subSup"/>
  </m:mathPr>
  <w:themeFontLang w:val="en-GB" w:eastAsia="zh-C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BF8BE2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SimSun" w:hAnsi="Cambria" w:cs="Times New Roman"/>
        <w:lang w:val="en-GB"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4DB7"/>
    <w:rPr>
      <w:rFonts w:ascii="Times New Roman" w:hAnsi="Times New Roman"/>
      <w:sz w:val="24"/>
      <w:szCs w:val="24"/>
    </w:rPr>
  </w:style>
  <w:style w:type="paragraph" w:styleId="Heading3">
    <w:name w:val="heading 3"/>
    <w:basedOn w:val="Normal"/>
    <w:link w:val="Heading3Char"/>
    <w:uiPriority w:val="9"/>
    <w:qFormat/>
    <w:rsid w:val="003252CB"/>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BAC"/>
    <w:pPr>
      <w:tabs>
        <w:tab w:val="center" w:pos="4320"/>
        <w:tab w:val="right" w:pos="8640"/>
      </w:tabs>
    </w:pPr>
    <w:rPr>
      <w:rFonts w:ascii="Cambria" w:eastAsia="Malgun Gothic" w:hAnsi="Cambria"/>
      <w:lang w:val="en-US" w:eastAsia="en-US" w:bidi="ar-SA"/>
    </w:rPr>
  </w:style>
  <w:style w:type="character" w:customStyle="1" w:styleId="HeaderChar">
    <w:name w:val="Header Char"/>
    <w:link w:val="Header"/>
    <w:uiPriority w:val="99"/>
    <w:rsid w:val="00C27BAC"/>
    <w:rPr>
      <w:rFonts w:ascii="Cambria" w:eastAsia="Malgun Gothic" w:hAnsi="Cambria" w:cs="Times New Roman"/>
      <w:sz w:val="24"/>
      <w:szCs w:val="24"/>
      <w:lang w:val="en-US"/>
    </w:rPr>
  </w:style>
  <w:style w:type="paragraph" w:styleId="Footer">
    <w:name w:val="footer"/>
    <w:basedOn w:val="Normal"/>
    <w:link w:val="FooterChar"/>
    <w:uiPriority w:val="99"/>
    <w:unhideWhenUsed/>
    <w:rsid w:val="00C27BAC"/>
    <w:pPr>
      <w:tabs>
        <w:tab w:val="center" w:pos="4320"/>
        <w:tab w:val="right" w:pos="8640"/>
      </w:tabs>
    </w:pPr>
    <w:rPr>
      <w:rFonts w:ascii="Cambria" w:eastAsia="Malgun Gothic" w:hAnsi="Cambria"/>
      <w:lang w:val="en-US" w:eastAsia="en-US" w:bidi="ar-SA"/>
    </w:rPr>
  </w:style>
  <w:style w:type="character" w:customStyle="1" w:styleId="FooterChar">
    <w:name w:val="Footer Char"/>
    <w:link w:val="Footer"/>
    <w:uiPriority w:val="99"/>
    <w:rsid w:val="00C27BAC"/>
    <w:rPr>
      <w:rFonts w:ascii="Cambria" w:eastAsia="Malgun Gothic" w:hAnsi="Cambria" w:cs="Times New Roman"/>
      <w:sz w:val="24"/>
      <w:szCs w:val="24"/>
      <w:lang w:val="en-US"/>
    </w:rPr>
  </w:style>
  <w:style w:type="table" w:styleId="TableGrid">
    <w:name w:val="Table Grid"/>
    <w:basedOn w:val="TableNormal"/>
    <w:uiPriority w:val="1"/>
    <w:rsid w:val="00C27BAC"/>
    <w:rPr>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rsid w:val="00C27BAC"/>
    <w:rPr>
      <w:color w:val="0000FF"/>
      <w:u w:val="single"/>
    </w:rPr>
  </w:style>
  <w:style w:type="table" w:styleId="LightShading-Accent1">
    <w:name w:val="Light Shading Accent 1"/>
    <w:basedOn w:val="TableNormal"/>
    <w:uiPriority w:val="60"/>
    <w:rsid w:val="00C27BAC"/>
    <w:rPr>
      <w:color w:val="365F91"/>
      <w:sz w:val="22"/>
      <w:szCs w:val="22"/>
      <w:lang w:eastAsia="zh-TW"/>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1">
    <w:name w:val="목록 단락1"/>
    <w:basedOn w:val="Normal"/>
    <w:rsid w:val="00C27BAC"/>
    <w:pPr>
      <w:spacing w:after="200"/>
      <w:ind w:left="720"/>
      <w:contextualSpacing/>
    </w:pPr>
    <w:rPr>
      <w:rFonts w:ascii="Cambria" w:eastAsia="Malgun Gothic" w:hAnsi="Cambria"/>
      <w:lang w:val="en-US" w:eastAsia="en-US" w:bidi="ar-SA"/>
    </w:rPr>
  </w:style>
  <w:style w:type="paragraph" w:styleId="BalloonText">
    <w:name w:val="Balloon Text"/>
    <w:basedOn w:val="Normal"/>
    <w:link w:val="BalloonTextChar"/>
    <w:rsid w:val="00C27BAC"/>
    <w:rPr>
      <w:rFonts w:ascii="Tahoma" w:eastAsia="Malgun Gothic" w:hAnsi="Tahoma" w:cs="Tahoma"/>
      <w:sz w:val="16"/>
      <w:szCs w:val="16"/>
      <w:lang w:val="en-US" w:eastAsia="en-US" w:bidi="ar-SA"/>
    </w:rPr>
  </w:style>
  <w:style w:type="character" w:customStyle="1" w:styleId="BalloonTextChar">
    <w:name w:val="Balloon Text Char"/>
    <w:link w:val="BalloonText"/>
    <w:rsid w:val="00C27BAC"/>
    <w:rPr>
      <w:rFonts w:ascii="Tahoma" w:eastAsia="Malgun Gothic" w:hAnsi="Tahoma" w:cs="Tahoma"/>
      <w:sz w:val="16"/>
      <w:szCs w:val="16"/>
      <w:lang w:val="en-US"/>
    </w:rPr>
  </w:style>
  <w:style w:type="paragraph" w:styleId="DocumentMap">
    <w:name w:val="Document Map"/>
    <w:basedOn w:val="Normal"/>
    <w:link w:val="DocumentMapChar"/>
    <w:rsid w:val="00C27BAC"/>
    <w:rPr>
      <w:rFonts w:ascii="Tahoma" w:eastAsia="Malgun Gothic" w:hAnsi="Tahoma" w:cs="Tahoma"/>
      <w:sz w:val="16"/>
      <w:szCs w:val="16"/>
      <w:lang w:val="en-US" w:eastAsia="en-US" w:bidi="ar-SA"/>
    </w:rPr>
  </w:style>
  <w:style w:type="character" w:customStyle="1" w:styleId="DocumentMapChar">
    <w:name w:val="Document Map Char"/>
    <w:link w:val="DocumentMap"/>
    <w:rsid w:val="00C27BAC"/>
    <w:rPr>
      <w:rFonts w:ascii="Tahoma" w:eastAsia="Malgun Gothic" w:hAnsi="Tahoma" w:cs="Tahoma"/>
      <w:sz w:val="16"/>
      <w:szCs w:val="16"/>
      <w:lang w:val="en-US"/>
    </w:rPr>
  </w:style>
  <w:style w:type="paragraph" w:customStyle="1" w:styleId="SectionTitle">
    <w:name w:val="Section Title"/>
    <w:basedOn w:val="Normal"/>
    <w:qFormat/>
    <w:rsid w:val="00C27BAC"/>
    <w:pPr>
      <w:spacing w:after="200" w:line="360" w:lineRule="auto"/>
      <w:outlineLvl w:val="0"/>
    </w:pPr>
    <w:rPr>
      <w:rFonts w:ascii="Arial" w:eastAsia="Malgun Gothic" w:hAnsi="Arial"/>
      <w:b/>
      <w:color w:val="7D0B63"/>
      <w:sz w:val="28"/>
      <w:lang w:val="en-US" w:eastAsia="en-US" w:bidi="ar-SA"/>
    </w:rPr>
  </w:style>
  <w:style w:type="paragraph" w:customStyle="1" w:styleId="TextofResearchReport">
    <w:name w:val="Text of Research Report"/>
    <w:basedOn w:val="Normal"/>
    <w:qFormat/>
    <w:rsid w:val="00C27BAC"/>
    <w:pPr>
      <w:spacing w:after="200" w:line="360" w:lineRule="auto"/>
      <w:ind w:firstLine="720"/>
    </w:pPr>
    <w:rPr>
      <w:rFonts w:ascii="Arial" w:eastAsia="Malgun Gothic" w:hAnsi="Arial"/>
      <w:sz w:val="22"/>
      <w:lang w:val="en-US" w:eastAsia="en-US" w:bidi="ar-SA"/>
    </w:rPr>
  </w:style>
  <w:style w:type="paragraph" w:customStyle="1" w:styleId="Sub-headingofResearchReport">
    <w:name w:val="Sub-heading of Research Report"/>
    <w:basedOn w:val="Normal"/>
    <w:qFormat/>
    <w:rsid w:val="00C27BAC"/>
    <w:pPr>
      <w:tabs>
        <w:tab w:val="left" w:pos="8336"/>
      </w:tabs>
      <w:spacing w:after="200" w:line="360" w:lineRule="auto"/>
      <w:outlineLvl w:val="0"/>
    </w:pPr>
    <w:rPr>
      <w:rFonts w:ascii="Arial" w:eastAsia="Malgun Gothic" w:hAnsi="Arial"/>
      <w:b/>
      <w:color w:val="7D0B63"/>
      <w:sz w:val="22"/>
      <w:lang w:val="en-US" w:eastAsia="en-US" w:bidi="ar-SA"/>
    </w:rPr>
  </w:style>
  <w:style w:type="paragraph" w:customStyle="1" w:styleId="Sub-sub-headingofResearchReport">
    <w:name w:val="Sub-sub-heading of Research Report"/>
    <w:basedOn w:val="Normal"/>
    <w:qFormat/>
    <w:rsid w:val="00C27BAC"/>
    <w:pPr>
      <w:spacing w:after="200" w:line="360" w:lineRule="auto"/>
      <w:outlineLvl w:val="0"/>
    </w:pPr>
    <w:rPr>
      <w:rFonts w:ascii="Arial" w:eastAsia="Malgun Gothic" w:hAnsi="Arial"/>
      <w:b/>
      <w:i/>
      <w:color w:val="7D0B63"/>
      <w:sz w:val="22"/>
      <w:lang w:val="en-US" w:eastAsia="en-US" w:bidi="ar-SA"/>
    </w:rPr>
  </w:style>
  <w:style w:type="paragraph" w:customStyle="1" w:styleId="KeyTerm">
    <w:name w:val="Key Term"/>
    <w:basedOn w:val="Normal"/>
    <w:qFormat/>
    <w:rsid w:val="00C27BAC"/>
    <w:pPr>
      <w:spacing w:after="200" w:line="360" w:lineRule="auto"/>
      <w:outlineLvl w:val="0"/>
    </w:pPr>
    <w:rPr>
      <w:rFonts w:ascii="Arial" w:eastAsia="Malgun Gothic" w:hAnsi="Arial"/>
      <w:b/>
      <w:sz w:val="22"/>
      <w:lang w:val="en-US" w:eastAsia="en-US" w:bidi="ar-SA"/>
    </w:rPr>
  </w:style>
  <w:style w:type="paragraph" w:customStyle="1" w:styleId="TextunderneathSub-sub-heading">
    <w:name w:val="Text underneath Sub-sub-heading"/>
    <w:basedOn w:val="Normal"/>
    <w:qFormat/>
    <w:rsid w:val="00C27BAC"/>
    <w:pPr>
      <w:spacing w:after="200" w:line="360" w:lineRule="auto"/>
      <w:ind w:left="720"/>
    </w:pPr>
    <w:rPr>
      <w:rFonts w:ascii="Arial" w:eastAsia="Malgun Gothic" w:hAnsi="Arial"/>
      <w:sz w:val="22"/>
      <w:lang w:val="en-US" w:eastAsia="en-US" w:bidi="ar-SA"/>
    </w:rPr>
  </w:style>
  <w:style w:type="character" w:styleId="FollowedHyperlink">
    <w:name w:val="FollowedHyperlink"/>
    <w:rsid w:val="00C27BAC"/>
    <w:rPr>
      <w:color w:val="800080"/>
      <w:u w:val="single"/>
    </w:rPr>
  </w:style>
  <w:style w:type="character" w:styleId="CommentReference">
    <w:name w:val="annotation reference"/>
    <w:uiPriority w:val="99"/>
    <w:semiHidden/>
    <w:unhideWhenUsed/>
    <w:rsid w:val="005C70A8"/>
    <w:rPr>
      <w:sz w:val="18"/>
      <w:szCs w:val="18"/>
    </w:rPr>
  </w:style>
  <w:style w:type="paragraph" w:styleId="CommentText">
    <w:name w:val="annotation text"/>
    <w:basedOn w:val="Normal"/>
    <w:link w:val="CommentTextChar"/>
    <w:uiPriority w:val="99"/>
    <w:semiHidden/>
    <w:unhideWhenUsed/>
    <w:rsid w:val="005C70A8"/>
    <w:pPr>
      <w:spacing w:after="200"/>
    </w:pPr>
    <w:rPr>
      <w:rFonts w:ascii="Cambria" w:eastAsia="Malgun Gothic" w:hAnsi="Cambria"/>
      <w:lang w:val="en-US" w:eastAsia="en-US" w:bidi="ar-SA"/>
    </w:rPr>
  </w:style>
  <w:style w:type="character" w:customStyle="1" w:styleId="CommentTextChar">
    <w:name w:val="Comment Text Char"/>
    <w:link w:val="CommentText"/>
    <w:uiPriority w:val="99"/>
    <w:semiHidden/>
    <w:rsid w:val="005C70A8"/>
    <w:rPr>
      <w:rFonts w:ascii="Cambria" w:eastAsia="Malgun Gothic" w:hAnsi="Cambria"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5C70A8"/>
    <w:rPr>
      <w:b/>
      <w:bCs/>
      <w:sz w:val="20"/>
      <w:szCs w:val="20"/>
    </w:rPr>
  </w:style>
  <w:style w:type="character" w:customStyle="1" w:styleId="CommentSubjectChar">
    <w:name w:val="Comment Subject Char"/>
    <w:link w:val="CommentSubject"/>
    <w:uiPriority w:val="99"/>
    <w:semiHidden/>
    <w:rsid w:val="005C70A8"/>
    <w:rPr>
      <w:rFonts w:ascii="Cambria" w:eastAsia="Malgun Gothic" w:hAnsi="Cambria" w:cs="Times New Roman"/>
      <w:b/>
      <w:bCs/>
      <w:sz w:val="24"/>
      <w:szCs w:val="24"/>
      <w:lang w:val="en-US"/>
    </w:rPr>
  </w:style>
  <w:style w:type="paragraph" w:styleId="ListParagraph">
    <w:name w:val="List Paragraph"/>
    <w:basedOn w:val="Normal"/>
    <w:uiPriority w:val="34"/>
    <w:qFormat/>
    <w:rsid w:val="00126096"/>
    <w:pPr>
      <w:spacing w:after="200"/>
      <w:ind w:left="720"/>
      <w:contextualSpacing/>
    </w:pPr>
    <w:rPr>
      <w:rFonts w:ascii="Cambria" w:eastAsia="Malgun Gothic" w:hAnsi="Cambria"/>
      <w:lang w:val="en-US" w:eastAsia="en-US" w:bidi="ar-SA"/>
    </w:rPr>
  </w:style>
  <w:style w:type="paragraph" w:styleId="NormalWeb">
    <w:name w:val="Normal (Web)"/>
    <w:basedOn w:val="Normal"/>
    <w:uiPriority w:val="99"/>
    <w:unhideWhenUsed/>
    <w:rsid w:val="00781B43"/>
    <w:pPr>
      <w:spacing w:before="100" w:beforeAutospacing="1" w:after="100" w:afterAutospacing="1"/>
    </w:pPr>
  </w:style>
  <w:style w:type="character" w:customStyle="1" w:styleId="Heading3Char">
    <w:name w:val="Heading 3 Char"/>
    <w:basedOn w:val="DefaultParagraphFont"/>
    <w:link w:val="Heading3"/>
    <w:uiPriority w:val="9"/>
    <w:rsid w:val="003252CB"/>
    <w:rPr>
      <w:rFonts w:ascii="Times New Roman" w:hAnsi="Times New Roman"/>
      <w:b/>
      <w:bCs/>
      <w:sz w:val="27"/>
      <w:szCs w:val="27"/>
    </w:rPr>
  </w:style>
  <w:style w:type="character" w:customStyle="1" w:styleId="mw-headline">
    <w:name w:val="mw-headline"/>
    <w:basedOn w:val="DefaultParagraphFont"/>
    <w:rsid w:val="003252CB"/>
  </w:style>
  <w:style w:type="paragraph" w:styleId="Revision">
    <w:name w:val="Revision"/>
    <w:hidden/>
    <w:uiPriority w:val="99"/>
    <w:semiHidden/>
    <w:rsid w:val="004E75B0"/>
    <w:rPr>
      <w:rFonts w:ascii="Times New Roman" w:hAnsi="Times New Roman"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8803">
      <w:bodyDiv w:val="1"/>
      <w:marLeft w:val="0"/>
      <w:marRight w:val="0"/>
      <w:marTop w:val="0"/>
      <w:marBottom w:val="0"/>
      <w:divBdr>
        <w:top w:val="none" w:sz="0" w:space="0" w:color="auto"/>
        <w:left w:val="none" w:sz="0" w:space="0" w:color="auto"/>
        <w:bottom w:val="none" w:sz="0" w:space="0" w:color="auto"/>
        <w:right w:val="none" w:sz="0" w:space="0" w:color="auto"/>
      </w:divBdr>
    </w:div>
    <w:div w:id="57753302">
      <w:bodyDiv w:val="1"/>
      <w:marLeft w:val="0"/>
      <w:marRight w:val="0"/>
      <w:marTop w:val="0"/>
      <w:marBottom w:val="0"/>
      <w:divBdr>
        <w:top w:val="none" w:sz="0" w:space="0" w:color="auto"/>
        <w:left w:val="none" w:sz="0" w:space="0" w:color="auto"/>
        <w:bottom w:val="none" w:sz="0" w:space="0" w:color="auto"/>
        <w:right w:val="none" w:sz="0" w:space="0" w:color="auto"/>
      </w:divBdr>
    </w:div>
    <w:div w:id="95752466">
      <w:bodyDiv w:val="1"/>
      <w:marLeft w:val="0"/>
      <w:marRight w:val="0"/>
      <w:marTop w:val="0"/>
      <w:marBottom w:val="0"/>
      <w:divBdr>
        <w:top w:val="none" w:sz="0" w:space="0" w:color="auto"/>
        <w:left w:val="none" w:sz="0" w:space="0" w:color="auto"/>
        <w:bottom w:val="none" w:sz="0" w:space="0" w:color="auto"/>
        <w:right w:val="none" w:sz="0" w:space="0" w:color="auto"/>
      </w:divBdr>
    </w:div>
    <w:div w:id="96143347">
      <w:bodyDiv w:val="1"/>
      <w:marLeft w:val="0"/>
      <w:marRight w:val="0"/>
      <w:marTop w:val="0"/>
      <w:marBottom w:val="0"/>
      <w:divBdr>
        <w:top w:val="none" w:sz="0" w:space="0" w:color="auto"/>
        <w:left w:val="none" w:sz="0" w:space="0" w:color="auto"/>
        <w:bottom w:val="none" w:sz="0" w:space="0" w:color="auto"/>
        <w:right w:val="none" w:sz="0" w:space="0" w:color="auto"/>
      </w:divBdr>
    </w:div>
    <w:div w:id="106972383">
      <w:bodyDiv w:val="1"/>
      <w:marLeft w:val="0"/>
      <w:marRight w:val="0"/>
      <w:marTop w:val="0"/>
      <w:marBottom w:val="0"/>
      <w:divBdr>
        <w:top w:val="none" w:sz="0" w:space="0" w:color="auto"/>
        <w:left w:val="none" w:sz="0" w:space="0" w:color="auto"/>
        <w:bottom w:val="none" w:sz="0" w:space="0" w:color="auto"/>
        <w:right w:val="none" w:sz="0" w:space="0" w:color="auto"/>
      </w:divBdr>
    </w:div>
    <w:div w:id="153183504">
      <w:bodyDiv w:val="1"/>
      <w:marLeft w:val="0"/>
      <w:marRight w:val="0"/>
      <w:marTop w:val="0"/>
      <w:marBottom w:val="0"/>
      <w:divBdr>
        <w:top w:val="none" w:sz="0" w:space="0" w:color="auto"/>
        <w:left w:val="none" w:sz="0" w:space="0" w:color="auto"/>
        <w:bottom w:val="none" w:sz="0" w:space="0" w:color="auto"/>
        <w:right w:val="none" w:sz="0" w:space="0" w:color="auto"/>
      </w:divBdr>
    </w:div>
    <w:div w:id="188295545">
      <w:bodyDiv w:val="1"/>
      <w:marLeft w:val="0"/>
      <w:marRight w:val="0"/>
      <w:marTop w:val="0"/>
      <w:marBottom w:val="0"/>
      <w:divBdr>
        <w:top w:val="none" w:sz="0" w:space="0" w:color="auto"/>
        <w:left w:val="none" w:sz="0" w:space="0" w:color="auto"/>
        <w:bottom w:val="none" w:sz="0" w:space="0" w:color="auto"/>
        <w:right w:val="none" w:sz="0" w:space="0" w:color="auto"/>
      </w:divBdr>
    </w:div>
    <w:div w:id="229463548">
      <w:bodyDiv w:val="1"/>
      <w:marLeft w:val="0"/>
      <w:marRight w:val="0"/>
      <w:marTop w:val="0"/>
      <w:marBottom w:val="0"/>
      <w:divBdr>
        <w:top w:val="none" w:sz="0" w:space="0" w:color="auto"/>
        <w:left w:val="none" w:sz="0" w:space="0" w:color="auto"/>
        <w:bottom w:val="none" w:sz="0" w:space="0" w:color="auto"/>
        <w:right w:val="none" w:sz="0" w:space="0" w:color="auto"/>
      </w:divBdr>
    </w:div>
    <w:div w:id="232742618">
      <w:bodyDiv w:val="1"/>
      <w:marLeft w:val="0"/>
      <w:marRight w:val="0"/>
      <w:marTop w:val="0"/>
      <w:marBottom w:val="0"/>
      <w:divBdr>
        <w:top w:val="none" w:sz="0" w:space="0" w:color="auto"/>
        <w:left w:val="none" w:sz="0" w:space="0" w:color="auto"/>
        <w:bottom w:val="none" w:sz="0" w:space="0" w:color="auto"/>
        <w:right w:val="none" w:sz="0" w:space="0" w:color="auto"/>
      </w:divBdr>
    </w:div>
    <w:div w:id="357203418">
      <w:bodyDiv w:val="1"/>
      <w:marLeft w:val="0"/>
      <w:marRight w:val="0"/>
      <w:marTop w:val="0"/>
      <w:marBottom w:val="0"/>
      <w:divBdr>
        <w:top w:val="none" w:sz="0" w:space="0" w:color="auto"/>
        <w:left w:val="none" w:sz="0" w:space="0" w:color="auto"/>
        <w:bottom w:val="none" w:sz="0" w:space="0" w:color="auto"/>
        <w:right w:val="none" w:sz="0" w:space="0" w:color="auto"/>
      </w:divBdr>
    </w:div>
    <w:div w:id="392312875">
      <w:bodyDiv w:val="1"/>
      <w:marLeft w:val="0"/>
      <w:marRight w:val="0"/>
      <w:marTop w:val="0"/>
      <w:marBottom w:val="0"/>
      <w:divBdr>
        <w:top w:val="none" w:sz="0" w:space="0" w:color="auto"/>
        <w:left w:val="none" w:sz="0" w:space="0" w:color="auto"/>
        <w:bottom w:val="none" w:sz="0" w:space="0" w:color="auto"/>
        <w:right w:val="none" w:sz="0" w:space="0" w:color="auto"/>
      </w:divBdr>
    </w:div>
    <w:div w:id="397293110">
      <w:bodyDiv w:val="1"/>
      <w:marLeft w:val="0"/>
      <w:marRight w:val="0"/>
      <w:marTop w:val="0"/>
      <w:marBottom w:val="0"/>
      <w:divBdr>
        <w:top w:val="none" w:sz="0" w:space="0" w:color="auto"/>
        <w:left w:val="none" w:sz="0" w:space="0" w:color="auto"/>
        <w:bottom w:val="none" w:sz="0" w:space="0" w:color="auto"/>
        <w:right w:val="none" w:sz="0" w:space="0" w:color="auto"/>
      </w:divBdr>
    </w:div>
    <w:div w:id="405617688">
      <w:bodyDiv w:val="1"/>
      <w:marLeft w:val="0"/>
      <w:marRight w:val="0"/>
      <w:marTop w:val="0"/>
      <w:marBottom w:val="0"/>
      <w:divBdr>
        <w:top w:val="none" w:sz="0" w:space="0" w:color="auto"/>
        <w:left w:val="none" w:sz="0" w:space="0" w:color="auto"/>
        <w:bottom w:val="none" w:sz="0" w:space="0" w:color="auto"/>
        <w:right w:val="none" w:sz="0" w:space="0" w:color="auto"/>
      </w:divBdr>
    </w:div>
    <w:div w:id="488401878">
      <w:bodyDiv w:val="1"/>
      <w:marLeft w:val="0"/>
      <w:marRight w:val="0"/>
      <w:marTop w:val="0"/>
      <w:marBottom w:val="0"/>
      <w:divBdr>
        <w:top w:val="none" w:sz="0" w:space="0" w:color="auto"/>
        <w:left w:val="none" w:sz="0" w:space="0" w:color="auto"/>
        <w:bottom w:val="none" w:sz="0" w:space="0" w:color="auto"/>
        <w:right w:val="none" w:sz="0" w:space="0" w:color="auto"/>
      </w:divBdr>
    </w:div>
    <w:div w:id="545800659">
      <w:bodyDiv w:val="1"/>
      <w:marLeft w:val="0"/>
      <w:marRight w:val="0"/>
      <w:marTop w:val="0"/>
      <w:marBottom w:val="0"/>
      <w:divBdr>
        <w:top w:val="none" w:sz="0" w:space="0" w:color="auto"/>
        <w:left w:val="none" w:sz="0" w:space="0" w:color="auto"/>
        <w:bottom w:val="none" w:sz="0" w:space="0" w:color="auto"/>
        <w:right w:val="none" w:sz="0" w:space="0" w:color="auto"/>
      </w:divBdr>
    </w:div>
    <w:div w:id="562370103">
      <w:bodyDiv w:val="1"/>
      <w:marLeft w:val="0"/>
      <w:marRight w:val="0"/>
      <w:marTop w:val="0"/>
      <w:marBottom w:val="0"/>
      <w:divBdr>
        <w:top w:val="none" w:sz="0" w:space="0" w:color="auto"/>
        <w:left w:val="none" w:sz="0" w:space="0" w:color="auto"/>
        <w:bottom w:val="none" w:sz="0" w:space="0" w:color="auto"/>
        <w:right w:val="none" w:sz="0" w:space="0" w:color="auto"/>
      </w:divBdr>
    </w:div>
    <w:div w:id="562565244">
      <w:bodyDiv w:val="1"/>
      <w:marLeft w:val="0"/>
      <w:marRight w:val="0"/>
      <w:marTop w:val="0"/>
      <w:marBottom w:val="0"/>
      <w:divBdr>
        <w:top w:val="none" w:sz="0" w:space="0" w:color="auto"/>
        <w:left w:val="none" w:sz="0" w:space="0" w:color="auto"/>
        <w:bottom w:val="none" w:sz="0" w:space="0" w:color="auto"/>
        <w:right w:val="none" w:sz="0" w:space="0" w:color="auto"/>
      </w:divBdr>
    </w:div>
    <w:div w:id="576475065">
      <w:bodyDiv w:val="1"/>
      <w:marLeft w:val="0"/>
      <w:marRight w:val="0"/>
      <w:marTop w:val="0"/>
      <w:marBottom w:val="0"/>
      <w:divBdr>
        <w:top w:val="none" w:sz="0" w:space="0" w:color="auto"/>
        <w:left w:val="none" w:sz="0" w:space="0" w:color="auto"/>
        <w:bottom w:val="none" w:sz="0" w:space="0" w:color="auto"/>
        <w:right w:val="none" w:sz="0" w:space="0" w:color="auto"/>
      </w:divBdr>
    </w:div>
    <w:div w:id="622616707">
      <w:bodyDiv w:val="1"/>
      <w:marLeft w:val="0"/>
      <w:marRight w:val="0"/>
      <w:marTop w:val="0"/>
      <w:marBottom w:val="0"/>
      <w:divBdr>
        <w:top w:val="none" w:sz="0" w:space="0" w:color="auto"/>
        <w:left w:val="none" w:sz="0" w:space="0" w:color="auto"/>
        <w:bottom w:val="none" w:sz="0" w:space="0" w:color="auto"/>
        <w:right w:val="none" w:sz="0" w:space="0" w:color="auto"/>
      </w:divBdr>
    </w:div>
    <w:div w:id="631642237">
      <w:bodyDiv w:val="1"/>
      <w:marLeft w:val="0"/>
      <w:marRight w:val="0"/>
      <w:marTop w:val="0"/>
      <w:marBottom w:val="0"/>
      <w:divBdr>
        <w:top w:val="none" w:sz="0" w:space="0" w:color="auto"/>
        <w:left w:val="none" w:sz="0" w:space="0" w:color="auto"/>
        <w:bottom w:val="none" w:sz="0" w:space="0" w:color="auto"/>
        <w:right w:val="none" w:sz="0" w:space="0" w:color="auto"/>
      </w:divBdr>
    </w:div>
    <w:div w:id="696200513">
      <w:bodyDiv w:val="1"/>
      <w:marLeft w:val="0"/>
      <w:marRight w:val="0"/>
      <w:marTop w:val="0"/>
      <w:marBottom w:val="0"/>
      <w:divBdr>
        <w:top w:val="none" w:sz="0" w:space="0" w:color="auto"/>
        <w:left w:val="none" w:sz="0" w:space="0" w:color="auto"/>
        <w:bottom w:val="none" w:sz="0" w:space="0" w:color="auto"/>
        <w:right w:val="none" w:sz="0" w:space="0" w:color="auto"/>
      </w:divBdr>
    </w:div>
    <w:div w:id="698507561">
      <w:bodyDiv w:val="1"/>
      <w:marLeft w:val="0"/>
      <w:marRight w:val="0"/>
      <w:marTop w:val="0"/>
      <w:marBottom w:val="0"/>
      <w:divBdr>
        <w:top w:val="none" w:sz="0" w:space="0" w:color="auto"/>
        <w:left w:val="none" w:sz="0" w:space="0" w:color="auto"/>
        <w:bottom w:val="none" w:sz="0" w:space="0" w:color="auto"/>
        <w:right w:val="none" w:sz="0" w:space="0" w:color="auto"/>
      </w:divBdr>
    </w:div>
    <w:div w:id="699355827">
      <w:bodyDiv w:val="1"/>
      <w:marLeft w:val="0"/>
      <w:marRight w:val="0"/>
      <w:marTop w:val="0"/>
      <w:marBottom w:val="0"/>
      <w:divBdr>
        <w:top w:val="none" w:sz="0" w:space="0" w:color="auto"/>
        <w:left w:val="none" w:sz="0" w:space="0" w:color="auto"/>
        <w:bottom w:val="none" w:sz="0" w:space="0" w:color="auto"/>
        <w:right w:val="none" w:sz="0" w:space="0" w:color="auto"/>
      </w:divBdr>
    </w:div>
    <w:div w:id="729503348">
      <w:bodyDiv w:val="1"/>
      <w:marLeft w:val="0"/>
      <w:marRight w:val="0"/>
      <w:marTop w:val="0"/>
      <w:marBottom w:val="0"/>
      <w:divBdr>
        <w:top w:val="none" w:sz="0" w:space="0" w:color="auto"/>
        <w:left w:val="none" w:sz="0" w:space="0" w:color="auto"/>
        <w:bottom w:val="none" w:sz="0" w:space="0" w:color="auto"/>
        <w:right w:val="none" w:sz="0" w:space="0" w:color="auto"/>
      </w:divBdr>
    </w:div>
    <w:div w:id="776171582">
      <w:bodyDiv w:val="1"/>
      <w:marLeft w:val="0"/>
      <w:marRight w:val="0"/>
      <w:marTop w:val="0"/>
      <w:marBottom w:val="0"/>
      <w:divBdr>
        <w:top w:val="none" w:sz="0" w:space="0" w:color="auto"/>
        <w:left w:val="none" w:sz="0" w:space="0" w:color="auto"/>
        <w:bottom w:val="none" w:sz="0" w:space="0" w:color="auto"/>
        <w:right w:val="none" w:sz="0" w:space="0" w:color="auto"/>
      </w:divBdr>
    </w:div>
    <w:div w:id="847405769">
      <w:bodyDiv w:val="1"/>
      <w:marLeft w:val="0"/>
      <w:marRight w:val="0"/>
      <w:marTop w:val="0"/>
      <w:marBottom w:val="0"/>
      <w:divBdr>
        <w:top w:val="none" w:sz="0" w:space="0" w:color="auto"/>
        <w:left w:val="none" w:sz="0" w:space="0" w:color="auto"/>
        <w:bottom w:val="none" w:sz="0" w:space="0" w:color="auto"/>
        <w:right w:val="none" w:sz="0" w:space="0" w:color="auto"/>
      </w:divBdr>
    </w:div>
    <w:div w:id="862979336">
      <w:bodyDiv w:val="1"/>
      <w:marLeft w:val="0"/>
      <w:marRight w:val="0"/>
      <w:marTop w:val="0"/>
      <w:marBottom w:val="0"/>
      <w:divBdr>
        <w:top w:val="none" w:sz="0" w:space="0" w:color="auto"/>
        <w:left w:val="none" w:sz="0" w:space="0" w:color="auto"/>
        <w:bottom w:val="none" w:sz="0" w:space="0" w:color="auto"/>
        <w:right w:val="none" w:sz="0" w:space="0" w:color="auto"/>
      </w:divBdr>
    </w:div>
    <w:div w:id="916596645">
      <w:bodyDiv w:val="1"/>
      <w:marLeft w:val="0"/>
      <w:marRight w:val="0"/>
      <w:marTop w:val="0"/>
      <w:marBottom w:val="0"/>
      <w:divBdr>
        <w:top w:val="none" w:sz="0" w:space="0" w:color="auto"/>
        <w:left w:val="none" w:sz="0" w:space="0" w:color="auto"/>
        <w:bottom w:val="none" w:sz="0" w:space="0" w:color="auto"/>
        <w:right w:val="none" w:sz="0" w:space="0" w:color="auto"/>
      </w:divBdr>
    </w:div>
    <w:div w:id="929507823">
      <w:bodyDiv w:val="1"/>
      <w:marLeft w:val="0"/>
      <w:marRight w:val="0"/>
      <w:marTop w:val="0"/>
      <w:marBottom w:val="0"/>
      <w:divBdr>
        <w:top w:val="none" w:sz="0" w:space="0" w:color="auto"/>
        <w:left w:val="none" w:sz="0" w:space="0" w:color="auto"/>
        <w:bottom w:val="none" w:sz="0" w:space="0" w:color="auto"/>
        <w:right w:val="none" w:sz="0" w:space="0" w:color="auto"/>
      </w:divBdr>
    </w:div>
    <w:div w:id="954139500">
      <w:bodyDiv w:val="1"/>
      <w:marLeft w:val="0"/>
      <w:marRight w:val="0"/>
      <w:marTop w:val="0"/>
      <w:marBottom w:val="0"/>
      <w:divBdr>
        <w:top w:val="none" w:sz="0" w:space="0" w:color="auto"/>
        <w:left w:val="none" w:sz="0" w:space="0" w:color="auto"/>
        <w:bottom w:val="none" w:sz="0" w:space="0" w:color="auto"/>
        <w:right w:val="none" w:sz="0" w:space="0" w:color="auto"/>
      </w:divBdr>
    </w:div>
    <w:div w:id="1008485139">
      <w:bodyDiv w:val="1"/>
      <w:marLeft w:val="0"/>
      <w:marRight w:val="0"/>
      <w:marTop w:val="0"/>
      <w:marBottom w:val="0"/>
      <w:divBdr>
        <w:top w:val="none" w:sz="0" w:space="0" w:color="auto"/>
        <w:left w:val="none" w:sz="0" w:space="0" w:color="auto"/>
        <w:bottom w:val="none" w:sz="0" w:space="0" w:color="auto"/>
        <w:right w:val="none" w:sz="0" w:space="0" w:color="auto"/>
      </w:divBdr>
    </w:div>
    <w:div w:id="1013992006">
      <w:bodyDiv w:val="1"/>
      <w:marLeft w:val="0"/>
      <w:marRight w:val="0"/>
      <w:marTop w:val="0"/>
      <w:marBottom w:val="0"/>
      <w:divBdr>
        <w:top w:val="none" w:sz="0" w:space="0" w:color="auto"/>
        <w:left w:val="none" w:sz="0" w:space="0" w:color="auto"/>
        <w:bottom w:val="none" w:sz="0" w:space="0" w:color="auto"/>
        <w:right w:val="none" w:sz="0" w:space="0" w:color="auto"/>
      </w:divBdr>
    </w:div>
    <w:div w:id="1049493772">
      <w:bodyDiv w:val="1"/>
      <w:marLeft w:val="0"/>
      <w:marRight w:val="0"/>
      <w:marTop w:val="0"/>
      <w:marBottom w:val="0"/>
      <w:divBdr>
        <w:top w:val="none" w:sz="0" w:space="0" w:color="auto"/>
        <w:left w:val="none" w:sz="0" w:space="0" w:color="auto"/>
        <w:bottom w:val="none" w:sz="0" w:space="0" w:color="auto"/>
        <w:right w:val="none" w:sz="0" w:space="0" w:color="auto"/>
      </w:divBdr>
    </w:div>
    <w:div w:id="1202520550">
      <w:bodyDiv w:val="1"/>
      <w:marLeft w:val="0"/>
      <w:marRight w:val="0"/>
      <w:marTop w:val="0"/>
      <w:marBottom w:val="0"/>
      <w:divBdr>
        <w:top w:val="none" w:sz="0" w:space="0" w:color="auto"/>
        <w:left w:val="none" w:sz="0" w:space="0" w:color="auto"/>
        <w:bottom w:val="none" w:sz="0" w:space="0" w:color="auto"/>
        <w:right w:val="none" w:sz="0" w:space="0" w:color="auto"/>
      </w:divBdr>
    </w:div>
    <w:div w:id="1219508689">
      <w:bodyDiv w:val="1"/>
      <w:marLeft w:val="0"/>
      <w:marRight w:val="0"/>
      <w:marTop w:val="0"/>
      <w:marBottom w:val="0"/>
      <w:divBdr>
        <w:top w:val="none" w:sz="0" w:space="0" w:color="auto"/>
        <w:left w:val="none" w:sz="0" w:space="0" w:color="auto"/>
        <w:bottom w:val="none" w:sz="0" w:space="0" w:color="auto"/>
        <w:right w:val="none" w:sz="0" w:space="0" w:color="auto"/>
      </w:divBdr>
    </w:div>
    <w:div w:id="1302618952">
      <w:bodyDiv w:val="1"/>
      <w:marLeft w:val="0"/>
      <w:marRight w:val="0"/>
      <w:marTop w:val="0"/>
      <w:marBottom w:val="0"/>
      <w:divBdr>
        <w:top w:val="none" w:sz="0" w:space="0" w:color="auto"/>
        <w:left w:val="none" w:sz="0" w:space="0" w:color="auto"/>
        <w:bottom w:val="none" w:sz="0" w:space="0" w:color="auto"/>
        <w:right w:val="none" w:sz="0" w:space="0" w:color="auto"/>
      </w:divBdr>
    </w:div>
    <w:div w:id="1333097930">
      <w:bodyDiv w:val="1"/>
      <w:marLeft w:val="0"/>
      <w:marRight w:val="0"/>
      <w:marTop w:val="0"/>
      <w:marBottom w:val="0"/>
      <w:divBdr>
        <w:top w:val="none" w:sz="0" w:space="0" w:color="auto"/>
        <w:left w:val="none" w:sz="0" w:space="0" w:color="auto"/>
        <w:bottom w:val="none" w:sz="0" w:space="0" w:color="auto"/>
        <w:right w:val="none" w:sz="0" w:space="0" w:color="auto"/>
      </w:divBdr>
    </w:div>
    <w:div w:id="1404449665">
      <w:bodyDiv w:val="1"/>
      <w:marLeft w:val="0"/>
      <w:marRight w:val="0"/>
      <w:marTop w:val="0"/>
      <w:marBottom w:val="0"/>
      <w:divBdr>
        <w:top w:val="none" w:sz="0" w:space="0" w:color="auto"/>
        <w:left w:val="none" w:sz="0" w:space="0" w:color="auto"/>
        <w:bottom w:val="none" w:sz="0" w:space="0" w:color="auto"/>
        <w:right w:val="none" w:sz="0" w:space="0" w:color="auto"/>
      </w:divBdr>
    </w:div>
    <w:div w:id="1405032063">
      <w:bodyDiv w:val="1"/>
      <w:marLeft w:val="0"/>
      <w:marRight w:val="0"/>
      <w:marTop w:val="0"/>
      <w:marBottom w:val="0"/>
      <w:divBdr>
        <w:top w:val="none" w:sz="0" w:space="0" w:color="auto"/>
        <w:left w:val="none" w:sz="0" w:space="0" w:color="auto"/>
        <w:bottom w:val="none" w:sz="0" w:space="0" w:color="auto"/>
        <w:right w:val="none" w:sz="0" w:space="0" w:color="auto"/>
      </w:divBdr>
    </w:div>
    <w:div w:id="1419213027">
      <w:bodyDiv w:val="1"/>
      <w:marLeft w:val="0"/>
      <w:marRight w:val="0"/>
      <w:marTop w:val="0"/>
      <w:marBottom w:val="0"/>
      <w:divBdr>
        <w:top w:val="none" w:sz="0" w:space="0" w:color="auto"/>
        <w:left w:val="none" w:sz="0" w:space="0" w:color="auto"/>
        <w:bottom w:val="none" w:sz="0" w:space="0" w:color="auto"/>
        <w:right w:val="none" w:sz="0" w:space="0" w:color="auto"/>
      </w:divBdr>
    </w:div>
    <w:div w:id="1428311848">
      <w:bodyDiv w:val="1"/>
      <w:marLeft w:val="0"/>
      <w:marRight w:val="0"/>
      <w:marTop w:val="0"/>
      <w:marBottom w:val="0"/>
      <w:divBdr>
        <w:top w:val="none" w:sz="0" w:space="0" w:color="auto"/>
        <w:left w:val="none" w:sz="0" w:space="0" w:color="auto"/>
        <w:bottom w:val="none" w:sz="0" w:space="0" w:color="auto"/>
        <w:right w:val="none" w:sz="0" w:space="0" w:color="auto"/>
      </w:divBdr>
    </w:div>
    <w:div w:id="1444493399">
      <w:bodyDiv w:val="1"/>
      <w:marLeft w:val="0"/>
      <w:marRight w:val="0"/>
      <w:marTop w:val="0"/>
      <w:marBottom w:val="0"/>
      <w:divBdr>
        <w:top w:val="none" w:sz="0" w:space="0" w:color="auto"/>
        <w:left w:val="none" w:sz="0" w:space="0" w:color="auto"/>
        <w:bottom w:val="none" w:sz="0" w:space="0" w:color="auto"/>
        <w:right w:val="none" w:sz="0" w:space="0" w:color="auto"/>
      </w:divBdr>
    </w:div>
    <w:div w:id="1501778201">
      <w:bodyDiv w:val="1"/>
      <w:marLeft w:val="0"/>
      <w:marRight w:val="0"/>
      <w:marTop w:val="0"/>
      <w:marBottom w:val="0"/>
      <w:divBdr>
        <w:top w:val="none" w:sz="0" w:space="0" w:color="auto"/>
        <w:left w:val="none" w:sz="0" w:space="0" w:color="auto"/>
        <w:bottom w:val="none" w:sz="0" w:space="0" w:color="auto"/>
        <w:right w:val="none" w:sz="0" w:space="0" w:color="auto"/>
      </w:divBdr>
    </w:div>
    <w:div w:id="1511985643">
      <w:bodyDiv w:val="1"/>
      <w:marLeft w:val="0"/>
      <w:marRight w:val="0"/>
      <w:marTop w:val="0"/>
      <w:marBottom w:val="0"/>
      <w:divBdr>
        <w:top w:val="none" w:sz="0" w:space="0" w:color="auto"/>
        <w:left w:val="none" w:sz="0" w:space="0" w:color="auto"/>
        <w:bottom w:val="none" w:sz="0" w:space="0" w:color="auto"/>
        <w:right w:val="none" w:sz="0" w:space="0" w:color="auto"/>
      </w:divBdr>
    </w:div>
    <w:div w:id="1594245344">
      <w:bodyDiv w:val="1"/>
      <w:marLeft w:val="0"/>
      <w:marRight w:val="0"/>
      <w:marTop w:val="0"/>
      <w:marBottom w:val="0"/>
      <w:divBdr>
        <w:top w:val="none" w:sz="0" w:space="0" w:color="auto"/>
        <w:left w:val="none" w:sz="0" w:space="0" w:color="auto"/>
        <w:bottom w:val="none" w:sz="0" w:space="0" w:color="auto"/>
        <w:right w:val="none" w:sz="0" w:space="0" w:color="auto"/>
      </w:divBdr>
    </w:div>
    <w:div w:id="1606763751">
      <w:bodyDiv w:val="1"/>
      <w:marLeft w:val="0"/>
      <w:marRight w:val="0"/>
      <w:marTop w:val="0"/>
      <w:marBottom w:val="0"/>
      <w:divBdr>
        <w:top w:val="none" w:sz="0" w:space="0" w:color="auto"/>
        <w:left w:val="none" w:sz="0" w:space="0" w:color="auto"/>
        <w:bottom w:val="none" w:sz="0" w:space="0" w:color="auto"/>
        <w:right w:val="none" w:sz="0" w:space="0" w:color="auto"/>
      </w:divBdr>
    </w:div>
    <w:div w:id="1644846811">
      <w:bodyDiv w:val="1"/>
      <w:marLeft w:val="0"/>
      <w:marRight w:val="0"/>
      <w:marTop w:val="0"/>
      <w:marBottom w:val="0"/>
      <w:divBdr>
        <w:top w:val="none" w:sz="0" w:space="0" w:color="auto"/>
        <w:left w:val="none" w:sz="0" w:space="0" w:color="auto"/>
        <w:bottom w:val="none" w:sz="0" w:space="0" w:color="auto"/>
        <w:right w:val="none" w:sz="0" w:space="0" w:color="auto"/>
      </w:divBdr>
    </w:div>
    <w:div w:id="1689914162">
      <w:bodyDiv w:val="1"/>
      <w:marLeft w:val="0"/>
      <w:marRight w:val="0"/>
      <w:marTop w:val="0"/>
      <w:marBottom w:val="0"/>
      <w:divBdr>
        <w:top w:val="none" w:sz="0" w:space="0" w:color="auto"/>
        <w:left w:val="none" w:sz="0" w:space="0" w:color="auto"/>
        <w:bottom w:val="none" w:sz="0" w:space="0" w:color="auto"/>
        <w:right w:val="none" w:sz="0" w:space="0" w:color="auto"/>
      </w:divBdr>
    </w:div>
    <w:div w:id="1692218863">
      <w:bodyDiv w:val="1"/>
      <w:marLeft w:val="0"/>
      <w:marRight w:val="0"/>
      <w:marTop w:val="0"/>
      <w:marBottom w:val="0"/>
      <w:divBdr>
        <w:top w:val="none" w:sz="0" w:space="0" w:color="auto"/>
        <w:left w:val="none" w:sz="0" w:space="0" w:color="auto"/>
        <w:bottom w:val="none" w:sz="0" w:space="0" w:color="auto"/>
        <w:right w:val="none" w:sz="0" w:space="0" w:color="auto"/>
      </w:divBdr>
    </w:div>
    <w:div w:id="1748990564">
      <w:bodyDiv w:val="1"/>
      <w:marLeft w:val="0"/>
      <w:marRight w:val="0"/>
      <w:marTop w:val="0"/>
      <w:marBottom w:val="0"/>
      <w:divBdr>
        <w:top w:val="none" w:sz="0" w:space="0" w:color="auto"/>
        <w:left w:val="none" w:sz="0" w:space="0" w:color="auto"/>
        <w:bottom w:val="none" w:sz="0" w:space="0" w:color="auto"/>
        <w:right w:val="none" w:sz="0" w:space="0" w:color="auto"/>
      </w:divBdr>
    </w:div>
    <w:div w:id="1861359830">
      <w:bodyDiv w:val="1"/>
      <w:marLeft w:val="0"/>
      <w:marRight w:val="0"/>
      <w:marTop w:val="0"/>
      <w:marBottom w:val="0"/>
      <w:divBdr>
        <w:top w:val="none" w:sz="0" w:space="0" w:color="auto"/>
        <w:left w:val="none" w:sz="0" w:space="0" w:color="auto"/>
        <w:bottom w:val="none" w:sz="0" w:space="0" w:color="auto"/>
        <w:right w:val="none" w:sz="0" w:space="0" w:color="auto"/>
      </w:divBdr>
    </w:div>
    <w:div w:id="1909878684">
      <w:bodyDiv w:val="1"/>
      <w:marLeft w:val="0"/>
      <w:marRight w:val="0"/>
      <w:marTop w:val="0"/>
      <w:marBottom w:val="0"/>
      <w:divBdr>
        <w:top w:val="none" w:sz="0" w:space="0" w:color="auto"/>
        <w:left w:val="none" w:sz="0" w:space="0" w:color="auto"/>
        <w:bottom w:val="none" w:sz="0" w:space="0" w:color="auto"/>
        <w:right w:val="none" w:sz="0" w:space="0" w:color="auto"/>
      </w:divBdr>
    </w:div>
    <w:div w:id="1941713340">
      <w:bodyDiv w:val="1"/>
      <w:marLeft w:val="0"/>
      <w:marRight w:val="0"/>
      <w:marTop w:val="0"/>
      <w:marBottom w:val="0"/>
      <w:divBdr>
        <w:top w:val="none" w:sz="0" w:space="0" w:color="auto"/>
        <w:left w:val="none" w:sz="0" w:space="0" w:color="auto"/>
        <w:bottom w:val="none" w:sz="0" w:space="0" w:color="auto"/>
        <w:right w:val="none" w:sz="0" w:space="0" w:color="auto"/>
      </w:divBdr>
    </w:div>
    <w:div w:id="1942059003">
      <w:bodyDiv w:val="1"/>
      <w:marLeft w:val="0"/>
      <w:marRight w:val="0"/>
      <w:marTop w:val="0"/>
      <w:marBottom w:val="0"/>
      <w:divBdr>
        <w:top w:val="none" w:sz="0" w:space="0" w:color="auto"/>
        <w:left w:val="none" w:sz="0" w:space="0" w:color="auto"/>
        <w:bottom w:val="none" w:sz="0" w:space="0" w:color="auto"/>
        <w:right w:val="none" w:sz="0" w:space="0" w:color="auto"/>
      </w:divBdr>
    </w:div>
    <w:div w:id="1967276204">
      <w:bodyDiv w:val="1"/>
      <w:marLeft w:val="0"/>
      <w:marRight w:val="0"/>
      <w:marTop w:val="0"/>
      <w:marBottom w:val="0"/>
      <w:divBdr>
        <w:top w:val="none" w:sz="0" w:space="0" w:color="auto"/>
        <w:left w:val="none" w:sz="0" w:space="0" w:color="auto"/>
        <w:bottom w:val="none" w:sz="0" w:space="0" w:color="auto"/>
        <w:right w:val="none" w:sz="0" w:space="0" w:color="auto"/>
      </w:divBdr>
    </w:div>
    <w:div w:id="2022388765">
      <w:bodyDiv w:val="1"/>
      <w:marLeft w:val="0"/>
      <w:marRight w:val="0"/>
      <w:marTop w:val="0"/>
      <w:marBottom w:val="0"/>
      <w:divBdr>
        <w:top w:val="none" w:sz="0" w:space="0" w:color="auto"/>
        <w:left w:val="none" w:sz="0" w:space="0" w:color="auto"/>
        <w:bottom w:val="none" w:sz="0" w:space="0" w:color="auto"/>
        <w:right w:val="none" w:sz="0" w:space="0" w:color="auto"/>
      </w:divBdr>
    </w:div>
    <w:div w:id="2037460819">
      <w:bodyDiv w:val="1"/>
      <w:marLeft w:val="0"/>
      <w:marRight w:val="0"/>
      <w:marTop w:val="0"/>
      <w:marBottom w:val="0"/>
      <w:divBdr>
        <w:top w:val="none" w:sz="0" w:space="0" w:color="auto"/>
        <w:left w:val="none" w:sz="0" w:space="0" w:color="auto"/>
        <w:bottom w:val="none" w:sz="0" w:space="0" w:color="auto"/>
        <w:right w:val="none" w:sz="0" w:space="0" w:color="auto"/>
      </w:divBdr>
    </w:div>
    <w:div w:id="2043705996">
      <w:bodyDiv w:val="1"/>
      <w:marLeft w:val="0"/>
      <w:marRight w:val="0"/>
      <w:marTop w:val="0"/>
      <w:marBottom w:val="0"/>
      <w:divBdr>
        <w:top w:val="none" w:sz="0" w:space="0" w:color="auto"/>
        <w:left w:val="none" w:sz="0" w:space="0" w:color="auto"/>
        <w:bottom w:val="none" w:sz="0" w:space="0" w:color="auto"/>
        <w:right w:val="none" w:sz="0" w:space="0" w:color="auto"/>
      </w:divBdr>
    </w:div>
    <w:div w:id="2056082778">
      <w:bodyDiv w:val="1"/>
      <w:marLeft w:val="0"/>
      <w:marRight w:val="0"/>
      <w:marTop w:val="0"/>
      <w:marBottom w:val="0"/>
      <w:divBdr>
        <w:top w:val="none" w:sz="0" w:space="0" w:color="auto"/>
        <w:left w:val="none" w:sz="0" w:space="0" w:color="auto"/>
        <w:bottom w:val="none" w:sz="0" w:space="0" w:color="auto"/>
        <w:right w:val="none" w:sz="0" w:space="0" w:color="auto"/>
      </w:divBdr>
    </w:div>
    <w:div w:id="2060662089">
      <w:bodyDiv w:val="1"/>
      <w:marLeft w:val="0"/>
      <w:marRight w:val="0"/>
      <w:marTop w:val="0"/>
      <w:marBottom w:val="0"/>
      <w:divBdr>
        <w:top w:val="none" w:sz="0" w:space="0" w:color="auto"/>
        <w:left w:val="none" w:sz="0" w:space="0" w:color="auto"/>
        <w:bottom w:val="none" w:sz="0" w:space="0" w:color="auto"/>
        <w:right w:val="none" w:sz="0" w:space="0" w:color="auto"/>
      </w:divBdr>
    </w:div>
    <w:div w:id="21253472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aljazeera.com/programmes/aljazeeraworld/2016/10/somalia-forgotten-story-161027115655140.html" TargetMode="External"/><Relationship Id="rId18" Type="http://schemas.openxmlformats.org/officeDocument/2006/relationships/hyperlink" Target="http://www.nytimes.com/2017/04/04/world/africa/somalia-pirates.html"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www.britannica.com/place/Somalia" TargetMode="External"/><Relationship Id="rId7" Type="http://schemas.openxmlformats.org/officeDocument/2006/relationships/image" Target="media/image1.jpeg"/><Relationship Id="rId12" Type="http://schemas.openxmlformats.org/officeDocument/2006/relationships/hyperlink" Target="http://www.informea.org/en/terms/illegal-fishing" TargetMode="External"/><Relationship Id="rId17" Type="http://schemas.openxmlformats.org/officeDocument/2006/relationships/hyperlink" Target="http://www.worldbank.org/en/news/feature/2013/04/11/ending-somali-piracy-go-after-the-system-not-just-the-pirates"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www.theguardian.com/global-development/gallery/2012/feb/23/somalia-history-events-in-pictures" TargetMode="External"/><Relationship Id="rId20" Type="http://schemas.openxmlformats.org/officeDocument/2006/relationships/hyperlink" Target="http://journals.openedition.org/echogeo/11370?lang=en"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www.cambridge.org/core/journals/journal-of-navigation/article/piracy-at-sea-somalia-an-area-of-great-concern/75666303BF8BD84D2C4C89A95AA667CF" TargetMode="External"/><Relationship Id="rId23" Type="http://schemas.openxmlformats.org/officeDocument/2006/relationships/header" Target="head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hyperlink" Target="https://warontherocks.com/2019/05/how-to-end-the-civil-war-in-somalia-negotiate-with-al-shabaa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cfr.org/interactive/global-conflict-tracker/conflict/al-shabab-somalia" TargetMode="External"/><Relationship Id="rId22" Type="http://schemas.openxmlformats.org/officeDocument/2006/relationships/hyperlink" Target="http://www.bbc.com/news/world-africa-46454055"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13</Pages>
  <Words>4400</Words>
  <Characters>25086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Dulwich College Beijing</Company>
  <LinksUpToDate>false</LinksUpToDate>
  <CharactersWithSpaces>29428</CharactersWithSpaces>
  <SharedDoc>false</SharedDoc>
  <HLinks>
    <vt:vector size="12" baseType="variant">
      <vt:variant>
        <vt:i4>3342415</vt:i4>
      </vt:variant>
      <vt:variant>
        <vt:i4>3</vt:i4>
      </vt:variant>
      <vt:variant>
        <vt:i4>0</vt:i4>
      </vt:variant>
      <vt:variant>
        <vt:i4>5</vt:i4>
      </vt:variant>
      <vt:variant>
        <vt:lpwstr>http://www.easybib.com/</vt:lpwstr>
      </vt:variant>
      <vt:variant>
        <vt:lpwstr/>
      </vt:variant>
      <vt:variant>
        <vt:i4>2097235</vt:i4>
      </vt:variant>
      <vt:variant>
        <vt:i4>0</vt:i4>
      </vt:variant>
      <vt:variant>
        <vt:i4>0</vt:i4>
      </vt:variant>
      <vt:variant>
        <vt:i4>5</vt:i4>
      </vt:variant>
      <vt:variant>
        <vt:lpwstr>http://www.noodletools.com/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Melcher</dc:creator>
  <cp:keywords/>
  <cp:lastModifiedBy>Yi_Xin Lee</cp:lastModifiedBy>
  <cp:revision>18</cp:revision>
  <cp:lastPrinted>2011-10-31T17:02:00Z</cp:lastPrinted>
  <dcterms:created xsi:type="dcterms:W3CDTF">2019-12-28T06:20:00Z</dcterms:created>
  <dcterms:modified xsi:type="dcterms:W3CDTF">2020-01-30T23:54:00Z</dcterms:modified>
</cp:coreProperties>
</file>